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D897EB5">
      <w:pPr>
        <w:pStyle w:val="2"/>
        <w:jc w:val="center"/>
        <w:rPr>
          <w:rFonts w:ascii="Times New Roman" w:hAnsi="Times New Roman" w:cs="Times New Roman"/>
          <w:b/>
          <w:bCs/>
          <w:color w:val="auto"/>
          <w:sz w:val="40"/>
          <w:szCs w:val="40"/>
        </w:rPr>
      </w:pPr>
      <w:r>
        <w:rPr>
          <w:rFonts w:ascii="Times New Roman" w:hAnsi="Times New Roman" w:cs="Times New Roman"/>
          <w:b/>
          <w:bCs/>
          <w:color w:val="auto"/>
          <w:sz w:val="40"/>
          <w:szCs w:val="40"/>
        </w:rPr>
        <w:t>Accelerating High-fidelity Airfoil Design via Physics-informed Video Diffusion Model</w:t>
      </w:r>
    </w:p>
    <w:p w14:paraId="1ECEDB9E">
      <w:pPr>
        <w:jc w:val="center"/>
        <w:rPr>
          <w:bCs/>
          <w:sz w:val="24"/>
        </w:rPr>
      </w:pPr>
      <w:r>
        <w:rPr>
          <w:rFonts w:hint="eastAsia"/>
          <w:bCs/>
          <w:sz w:val="24"/>
        </w:rPr>
        <w:t>Yifeng Ai</w:t>
      </w:r>
      <w:r>
        <w:rPr>
          <w:rFonts w:hint="eastAsia"/>
          <w:bCs/>
          <w:sz w:val="24"/>
          <w:vertAlign w:val="superscript"/>
        </w:rPr>
        <w:t>1#</w:t>
      </w:r>
      <w:r>
        <w:rPr>
          <w:rFonts w:hint="eastAsia"/>
          <w:bCs/>
          <w:sz w:val="24"/>
        </w:rPr>
        <w:t>, Yijia Guo</w:t>
      </w:r>
      <w:r>
        <w:rPr>
          <w:rFonts w:hint="eastAsia"/>
          <w:bCs/>
          <w:sz w:val="24"/>
          <w:vertAlign w:val="superscript"/>
        </w:rPr>
        <w:t>2#</w:t>
      </w:r>
      <w:r>
        <w:rPr>
          <w:rFonts w:hint="eastAsia"/>
          <w:bCs/>
          <w:sz w:val="24"/>
        </w:rPr>
        <w:t>, Hongfu Zhang</w:t>
      </w:r>
      <w:r>
        <w:rPr>
          <w:rFonts w:hint="eastAsia"/>
          <w:bCs/>
          <w:sz w:val="24"/>
          <w:vertAlign w:val="superscript"/>
        </w:rPr>
        <w:t>3*</w:t>
      </w:r>
      <w:bookmarkStart w:id="0" w:name="OLE_LINK32"/>
      <w:r>
        <w:rPr>
          <w:rFonts w:hint="eastAsia"/>
          <w:bCs/>
          <w:sz w:val="24"/>
        </w:rPr>
        <w:t>,</w:t>
      </w:r>
      <w:bookmarkEnd w:id="0"/>
      <w:r>
        <w:rPr>
          <w:rFonts w:hint="eastAsia"/>
          <w:bCs/>
          <w:sz w:val="24"/>
        </w:rPr>
        <w:t xml:space="preserve"> Lei Zhou</w:t>
      </w:r>
      <w:r>
        <w:rPr>
          <w:rFonts w:hint="eastAsia"/>
          <w:bCs/>
          <w:sz w:val="24"/>
          <w:vertAlign w:val="superscript"/>
        </w:rPr>
        <w:t>4</w:t>
      </w:r>
      <w:bookmarkStart w:id="1" w:name="OLE_LINK10"/>
      <w:r>
        <w:rPr>
          <w:rFonts w:hint="eastAsia"/>
          <w:bCs/>
          <w:sz w:val="24"/>
          <w:vertAlign w:val="superscript"/>
        </w:rPr>
        <w:t>*</w:t>
      </w:r>
      <w:bookmarkEnd w:id="1"/>
      <w:ins w:id="0" w:author="AI YIFENG" w:date="2025-11-21T21:24:00Z">
        <w:r>
          <w:rPr>
            <w:rFonts w:hint="eastAsia"/>
            <w:bCs/>
            <w:sz w:val="24"/>
          </w:rPr>
          <w:t>,</w:t>
        </w:r>
      </w:ins>
      <w:ins w:id="1" w:author="AI YIFENG" w:date="2025-11-21T21:25:00Z">
        <w:r>
          <w:rPr>
            <w:rFonts w:hint="eastAsia"/>
            <w:bCs/>
            <w:sz w:val="24"/>
          </w:rPr>
          <w:t xml:space="preserve"> </w:t>
        </w:r>
      </w:ins>
      <w:r>
        <w:rPr>
          <w:rFonts w:hint="eastAsia"/>
          <w:bCs/>
          <w:sz w:val="24"/>
        </w:rPr>
        <w:t>Tiejun Huang</w:t>
      </w:r>
      <w:r>
        <w:rPr>
          <w:rFonts w:hint="eastAsia"/>
          <w:bCs/>
          <w:sz w:val="24"/>
          <w:vertAlign w:val="superscript"/>
        </w:rPr>
        <w:t>2</w:t>
      </w:r>
      <w:r>
        <w:rPr>
          <w:rFonts w:hint="eastAsia"/>
          <w:bCs/>
          <w:sz w:val="24"/>
        </w:rPr>
        <w:t xml:space="preserve">, </w:t>
      </w:r>
      <w:ins w:id="2" w:author="AI YIFENG" w:date="2025-11-21T21:24:00Z">
        <w:r>
          <w:rPr>
            <w:rFonts w:hint="eastAsia"/>
            <w:bCs/>
            <w:sz w:val="24"/>
          </w:rPr>
          <w:t>Xuhui He</w:t>
        </w:r>
      </w:ins>
      <w:ins w:id="3" w:author="AI YIFENG" w:date="2025-11-21T21:24:00Z">
        <w:r>
          <w:rPr>
            <w:bCs/>
            <w:sz w:val="24"/>
            <w:vertAlign w:val="superscript"/>
          </w:rPr>
          <w:t>4</w:t>
        </w:r>
      </w:ins>
      <w:r>
        <w:rPr>
          <w:rFonts w:hint="eastAsia"/>
          <w:bCs/>
          <w:sz w:val="24"/>
        </w:rPr>
        <w:t>, Peng Guo</w:t>
      </w:r>
      <w:r>
        <w:rPr>
          <w:rFonts w:hint="eastAsia"/>
          <w:bCs/>
          <w:sz w:val="24"/>
          <w:vertAlign w:val="superscript"/>
        </w:rPr>
        <w:t>4</w:t>
      </w:r>
      <w:r>
        <w:rPr>
          <w:rFonts w:hint="eastAsia"/>
          <w:bCs/>
          <w:sz w:val="24"/>
        </w:rPr>
        <w:t>, C.W. Lim</w:t>
      </w:r>
      <w:r>
        <w:rPr>
          <w:rFonts w:hint="eastAsia"/>
          <w:bCs/>
          <w:sz w:val="24"/>
          <w:vertAlign w:val="superscript"/>
        </w:rPr>
        <w:t>1</w:t>
      </w:r>
      <w:r>
        <w:rPr>
          <w:bCs/>
          <w:sz w:val="24"/>
          <w:vertAlign w:val="superscript"/>
        </w:rPr>
        <w:t>,5</w:t>
      </w:r>
      <w:r>
        <w:rPr>
          <w:rFonts w:hint="eastAsia"/>
          <w:bCs/>
          <w:sz w:val="24"/>
          <w:vertAlign w:val="superscript"/>
        </w:rPr>
        <w:t>*</w:t>
      </w:r>
      <w:r>
        <w:rPr>
          <w:rFonts w:hint="eastAsia"/>
          <w:bCs/>
          <w:sz w:val="24"/>
        </w:rPr>
        <w:t>, Lei Ma</w:t>
      </w:r>
      <w:r>
        <w:rPr>
          <w:rFonts w:hint="eastAsia"/>
          <w:bCs/>
          <w:sz w:val="24"/>
          <w:vertAlign w:val="superscript"/>
        </w:rPr>
        <w:t>2,6*</w:t>
      </w:r>
    </w:p>
    <w:p w14:paraId="00CC0B9A">
      <w:pPr>
        <w:spacing w:line="240" w:lineRule="auto"/>
        <w:rPr>
          <w:bCs/>
          <w:sz w:val="20"/>
          <w:szCs w:val="20"/>
        </w:rPr>
      </w:pPr>
      <w:r>
        <w:rPr>
          <w:rFonts w:hint="eastAsia"/>
          <w:bCs/>
          <w:sz w:val="20"/>
          <w:szCs w:val="20"/>
        </w:rPr>
        <w:t xml:space="preserve">1. City University of Hong Kong, Hong Kong </w:t>
      </w:r>
      <w:bookmarkStart w:id="2" w:name="OLE_LINK9"/>
      <w:r>
        <w:rPr>
          <w:rFonts w:hint="eastAsia"/>
          <w:bCs/>
          <w:sz w:val="20"/>
          <w:szCs w:val="20"/>
        </w:rPr>
        <w:t>SAR</w:t>
      </w:r>
      <w:bookmarkEnd w:id="2"/>
      <w:r>
        <w:rPr>
          <w:rFonts w:hint="eastAsia"/>
          <w:bCs/>
          <w:sz w:val="20"/>
          <w:szCs w:val="20"/>
        </w:rPr>
        <w:t>, China;</w:t>
      </w:r>
    </w:p>
    <w:p w14:paraId="2EE5C633">
      <w:pPr>
        <w:spacing w:line="240" w:lineRule="auto"/>
        <w:rPr>
          <w:bCs/>
          <w:sz w:val="20"/>
          <w:szCs w:val="20"/>
        </w:rPr>
      </w:pPr>
      <w:r>
        <w:rPr>
          <w:rFonts w:hint="eastAsia"/>
          <w:bCs/>
          <w:sz w:val="20"/>
          <w:szCs w:val="20"/>
        </w:rPr>
        <w:t xml:space="preserve">2. </w:t>
      </w:r>
      <w:bookmarkStart w:id="3" w:name="OLE_LINK13"/>
      <w:r>
        <w:rPr>
          <w:rFonts w:hint="eastAsia"/>
          <w:bCs/>
          <w:sz w:val="20"/>
          <w:szCs w:val="20"/>
        </w:rPr>
        <w:t>National Key Laboratory for Multimedia Information Processing</w:t>
      </w:r>
      <w:bookmarkEnd w:id="3"/>
      <w:r>
        <w:rPr>
          <w:rFonts w:hint="eastAsia"/>
          <w:bCs/>
          <w:sz w:val="20"/>
          <w:szCs w:val="20"/>
        </w:rPr>
        <w:t>, Peking University, Beijing, China;</w:t>
      </w:r>
    </w:p>
    <w:p w14:paraId="3FF14F4C">
      <w:pPr>
        <w:spacing w:line="240" w:lineRule="auto"/>
        <w:rPr>
          <w:bCs/>
          <w:sz w:val="20"/>
          <w:szCs w:val="20"/>
        </w:rPr>
      </w:pPr>
      <w:r>
        <w:rPr>
          <w:rFonts w:hint="eastAsia"/>
          <w:bCs/>
          <w:sz w:val="20"/>
          <w:szCs w:val="20"/>
        </w:rPr>
        <w:t xml:space="preserve">3. The Hong Kong Polytechnic University, Hong Kong </w:t>
      </w:r>
      <w:r>
        <w:rPr>
          <w:bCs/>
          <w:sz w:val="20"/>
          <w:szCs w:val="20"/>
        </w:rPr>
        <w:t>SAR</w:t>
      </w:r>
      <w:r>
        <w:rPr>
          <w:rFonts w:hint="eastAsia"/>
          <w:bCs/>
          <w:sz w:val="20"/>
          <w:szCs w:val="20"/>
        </w:rPr>
        <w:t>, China；</w:t>
      </w:r>
    </w:p>
    <w:p w14:paraId="277BE181">
      <w:pPr>
        <w:spacing w:line="240" w:lineRule="auto"/>
        <w:rPr>
          <w:bCs/>
          <w:sz w:val="20"/>
          <w:szCs w:val="20"/>
        </w:rPr>
      </w:pPr>
      <w:r>
        <w:rPr>
          <w:rFonts w:hint="eastAsia"/>
          <w:bCs/>
          <w:sz w:val="20"/>
          <w:szCs w:val="20"/>
        </w:rPr>
        <w:t>4. Central South University, Changsha</w:t>
      </w:r>
      <w:r>
        <w:rPr>
          <w:bCs/>
          <w:sz w:val="20"/>
          <w:szCs w:val="20"/>
        </w:rPr>
        <w:t>, China</w:t>
      </w:r>
      <w:r>
        <w:rPr>
          <w:rFonts w:hint="eastAsia"/>
          <w:bCs/>
          <w:sz w:val="20"/>
          <w:szCs w:val="20"/>
        </w:rPr>
        <w:t>;</w:t>
      </w:r>
    </w:p>
    <w:p w14:paraId="5686C736">
      <w:pPr>
        <w:spacing w:line="240" w:lineRule="auto"/>
        <w:rPr>
          <w:bCs/>
          <w:sz w:val="20"/>
          <w:szCs w:val="20"/>
        </w:rPr>
      </w:pPr>
      <w:r>
        <w:rPr>
          <w:bCs/>
          <w:sz w:val="20"/>
          <w:szCs w:val="20"/>
        </w:rPr>
        <w:t>5. Zhejiang University, Hangzhou, China</w:t>
      </w:r>
      <w:r>
        <w:rPr>
          <w:rFonts w:hint="eastAsia"/>
          <w:bCs/>
          <w:sz w:val="20"/>
          <w:szCs w:val="20"/>
        </w:rPr>
        <w:t>;</w:t>
      </w:r>
    </w:p>
    <w:p w14:paraId="0B95490C">
      <w:pPr>
        <w:spacing w:line="240" w:lineRule="auto"/>
        <w:rPr>
          <w:ins w:id="4" w:author="AI YIFENG" w:date="2025-11-13T18:40:00Z"/>
          <w:bCs/>
          <w:sz w:val="20"/>
          <w:szCs w:val="20"/>
        </w:rPr>
      </w:pPr>
      <w:r>
        <w:rPr>
          <w:rFonts w:hint="eastAsia"/>
          <w:bCs/>
          <w:sz w:val="20"/>
          <w:szCs w:val="20"/>
        </w:rPr>
        <w:t xml:space="preserve">6. </w:t>
      </w:r>
      <w:bookmarkStart w:id="4" w:name="OLE_LINK18"/>
      <w:r>
        <w:rPr>
          <w:rFonts w:hint="eastAsia"/>
          <w:bCs/>
          <w:sz w:val="20"/>
          <w:szCs w:val="20"/>
        </w:rPr>
        <w:t>National Biomedical Imaging Center</w:t>
      </w:r>
      <w:bookmarkEnd w:id="4"/>
      <w:r>
        <w:rPr>
          <w:rFonts w:hint="eastAsia"/>
          <w:bCs/>
          <w:sz w:val="20"/>
          <w:szCs w:val="20"/>
        </w:rPr>
        <w:t>, Peking University</w:t>
      </w:r>
    </w:p>
    <w:p w14:paraId="79201072">
      <w:pPr>
        <w:spacing w:line="240" w:lineRule="auto"/>
        <w:rPr>
          <w:bCs/>
          <w:sz w:val="20"/>
          <w:szCs w:val="20"/>
        </w:rPr>
      </w:pPr>
    </w:p>
    <w:p w14:paraId="5E23E35E">
      <w:pPr>
        <w:spacing w:line="240" w:lineRule="auto"/>
        <w:rPr>
          <w:ins w:id="5" w:author="AI YIFENG" w:date="2025-11-26T16:00:00Z"/>
          <w:bCs/>
          <w:sz w:val="20"/>
          <w:szCs w:val="20"/>
        </w:rPr>
      </w:pPr>
      <w:r>
        <w:rPr>
          <w:bCs/>
          <w:sz w:val="20"/>
          <w:szCs w:val="20"/>
        </w:rPr>
        <w:t>C</w:t>
      </w:r>
      <w:r>
        <w:rPr>
          <w:rFonts w:hint="eastAsia"/>
          <w:bCs/>
          <w:sz w:val="20"/>
          <w:szCs w:val="20"/>
        </w:rPr>
        <w:t xml:space="preserve">orresponding email address: </w:t>
      </w:r>
    </w:p>
    <w:p w14:paraId="346D426E">
      <w:pPr>
        <w:spacing w:line="240" w:lineRule="auto"/>
        <w:rPr>
          <w:rFonts w:hint="eastAsia"/>
          <w:bCs/>
          <w:sz w:val="20"/>
          <w:szCs w:val="20"/>
        </w:rPr>
      </w:pPr>
      <w:ins w:id="6" w:author="AI YIFENG" w:date="2025-11-26T16:00:00Z">
        <w:r>
          <w:rPr>
            <w:rFonts w:hint="eastAsia"/>
            <w:bCs/>
            <w:sz w:val="20"/>
            <w:szCs w:val="20"/>
          </w:rPr>
          <w:t xml:space="preserve">Dr. </w:t>
        </w:r>
      </w:ins>
      <w:ins w:id="7" w:author="AI YIFENG" w:date="2025-11-26T17:49:00Z">
        <w:r>
          <w:rPr>
            <w:rFonts w:hint="eastAsia"/>
            <w:bCs/>
            <w:sz w:val="20"/>
            <w:szCs w:val="20"/>
          </w:rPr>
          <w:t>Hongfu Zhang</w:t>
        </w:r>
      </w:ins>
      <w:ins w:id="8" w:author="AI YIFENG" w:date="2025-11-26T17:50:00Z">
        <w:r>
          <w:rPr>
            <w:rFonts w:hint="eastAsia"/>
            <w:bCs/>
            <w:sz w:val="20"/>
            <w:szCs w:val="20"/>
          </w:rPr>
          <w:t xml:space="preserve">: </w:t>
        </w:r>
      </w:ins>
    </w:p>
    <w:p w14:paraId="21D67407">
      <w:pPr>
        <w:spacing w:line="240" w:lineRule="auto"/>
        <w:rPr>
          <w:color w:val="0563C1" w:themeColor="hyperlink"/>
          <w:u w:val="single"/>
          <w14:textFill>
            <w14:solidFill>
              <w14:schemeClr w14:val="hlink"/>
            </w14:solidFill>
          </w14:textFill>
        </w:rPr>
      </w:pPr>
      <w:ins w:id="9" w:author="AI YIFENG" w:date="2025-11-13T12:54:00Z">
        <w:r>
          <w:rPr>
            <w:rFonts w:hint="eastAsia"/>
            <w:bCs/>
            <w:sz w:val="20"/>
            <w:szCs w:val="20"/>
          </w:rPr>
          <w:t xml:space="preserve">Dr. </w:t>
        </w:r>
      </w:ins>
      <w:r>
        <w:rPr>
          <w:rFonts w:hint="eastAsia"/>
          <w:bCs/>
          <w:sz w:val="20"/>
          <w:szCs w:val="20"/>
        </w:rPr>
        <w:t>C.W. Lim</w:t>
      </w:r>
      <w:r>
        <w:rPr>
          <w:rStyle w:val="22"/>
          <w:rFonts w:hint="eastAsia" w:cs="Times New Roman"/>
          <w:color w:val="auto"/>
          <w:sz w:val="20"/>
          <w:szCs w:val="20"/>
          <w:u w:val="none"/>
        </w:rPr>
        <w:t>:</w:t>
      </w:r>
      <w:r>
        <w:rPr>
          <w:rStyle w:val="22"/>
          <w:rFonts w:hint="eastAsia" w:cs="Times New Roman"/>
          <w:color w:val="auto"/>
          <w:u w:val="none"/>
        </w:rPr>
        <w:t xml:space="preserve"> </w:t>
      </w:r>
      <w:r>
        <w:rPr>
          <w:rStyle w:val="22"/>
          <w:rFonts w:hint="eastAsia"/>
          <w:sz w:val="20"/>
          <w:szCs w:val="20"/>
        </w:rPr>
        <w:t>bccwlim@city.edu.hk</w:t>
      </w:r>
      <w:r>
        <w:rPr>
          <w:rFonts w:hint="eastAsia"/>
          <w:bCs/>
          <w:sz w:val="20"/>
          <w:szCs w:val="20"/>
        </w:rPr>
        <w:t>;</w:t>
      </w:r>
      <w:r>
        <w:rPr>
          <w:rStyle w:val="22"/>
          <w:rFonts w:hint="eastAsia"/>
          <w:sz w:val="20"/>
          <w:szCs w:val="20"/>
          <w:u w:val="none"/>
        </w:rPr>
        <w:t xml:space="preserve"> </w:t>
      </w:r>
      <w:ins w:id="10" w:author="AI YIFENG" w:date="2025-11-13T12:54:00Z">
        <w:r>
          <w:rPr>
            <w:rStyle w:val="22"/>
            <w:color w:val="000000" w:themeColor="text1"/>
            <w:sz w:val="20"/>
            <w:szCs w:val="20"/>
            <w:u w:val="none"/>
            <w14:textFill>
              <w14:solidFill>
                <w14:schemeClr w14:val="tx1"/>
              </w14:solidFill>
            </w14:textFill>
          </w:rPr>
          <w:t xml:space="preserve">Dr. Lei Ma: </w:t>
        </w:r>
      </w:ins>
      <w:r>
        <w:rPr>
          <w:rStyle w:val="22"/>
          <w:rFonts w:hint="eastAsia"/>
          <w:sz w:val="20"/>
          <w:szCs w:val="20"/>
        </w:rPr>
        <w:t>lei.ma@pku.edu.cn</w:t>
      </w:r>
    </w:p>
    <w:p w14:paraId="3B2DF314">
      <w:pPr>
        <w:rPr>
          <w:bCs/>
          <w:sz w:val="20"/>
          <w:szCs w:val="20"/>
        </w:rPr>
      </w:pPr>
      <w:r>
        <w:rPr>
          <w:rFonts w:hint="eastAsia"/>
          <w:bCs/>
          <w:sz w:val="20"/>
          <w:szCs w:val="20"/>
        </w:rPr>
        <w:t>*These authors contributed equally: Yifeng Ai</w:t>
      </w:r>
      <w:r>
        <w:rPr>
          <w:rFonts w:hint="eastAsia"/>
          <w:bCs/>
          <w:sz w:val="20"/>
          <w:szCs w:val="20"/>
          <w:vertAlign w:val="superscript"/>
        </w:rPr>
        <w:t>#</w:t>
      </w:r>
      <w:r>
        <w:rPr>
          <w:rFonts w:hint="eastAsia"/>
          <w:bCs/>
          <w:sz w:val="20"/>
          <w:szCs w:val="20"/>
        </w:rPr>
        <w:t>, Yijiang Guo</w:t>
      </w:r>
      <w:r>
        <w:rPr>
          <w:rFonts w:hint="eastAsia"/>
          <w:bCs/>
          <w:sz w:val="20"/>
          <w:szCs w:val="20"/>
          <w:vertAlign w:val="superscript"/>
        </w:rPr>
        <w:t>#</w:t>
      </w:r>
      <w:r>
        <w:rPr>
          <w:rFonts w:hint="eastAsia"/>
          <w:bCs/>
          <w:sz w:val="20"/>
          <w:szCs w:val="20"/>
        </w:rPr>
        <w:t>.</w:t>
      </w:r>
    </w:p>
    <w:p w14:paraId="6CD32B7E">
      <w:pPr>
        <w:pStyle w:val="2"/>
        <w:rPr>
          <w:rFonts w:ascii="Times New Roman" w:hAnsi="Times New Roman" w:cs="Times New Roman"/>
          <w:b/>
          <w:bCs/>
          <w:color w:val="auto"/>
          <w:sz w:val="40"/>
          <w:szCs w:val="40"/>
        </w:rPr>
      </w:pPr>
      <w:r>
        <w:rPr>
          <w:rFonts w:ascii="Times New Roman" w:hAnsi="Times New Roman" w:cs="Times New Roman"/>
          <w:b/>
          <w:bCs/>
          <w:color w:val="auto"/>
          <w:sz w:val="40"/>
          <w:szCs w:val="40"/>
        </w:rPr>
        <w:t>Abstract</w:t>
      </w:r>
    </w:p>
    <w:p w14:paraId="7C3869D2">
      <w:pPr>
        <w:jc w:val="both"/>
      </w:pPr>
      <w:r>
        <w:rPr>
          <w:sz w:val="24"/>
        </w:rPr>
        <w:t xml:space="preserve">Airfoil design remains a challenging multi-objective optimization problem requiring precise geometric control for optimal aerodynamic performance. Data-driven inverse design methods mitigate this complexity but often yield non-physical results when physical constraints are not explicitly incorporated. Here, we construct a high-fidelity NACA–Nek1000 dataset with 53,400 samples from direct numerical simulations to train a dual physics-informed video diffusion model (PVDM). The governing equations of </w:t>
      </w:r>
      <w:bookmarkStart w:id="5" w:name="OLE_LINK20"/>
      <w:r>
        <w:rPr>
          <w:sz w:val="24"/>
        </w:rPr>
        <w:t>incompressible</w:t>
      </w:r>
      <w:bookmarkEnd w:id="5"/>
      <w:r>
        <w:rPr>
          <w:sz w:val="24"/>
        </w:rPr>
        <w:t xml:space="preserve"> flow are intrinsically coupled with the diffusion learning process, enabling the reconstruction of full-field velocity and pressure distributions from lift-to-drag response sequences. The PVDM achieves accurate low–Reynolds</w:t>
      </w:r>
      <w:r>
        <w:rPr>
          <w:rFonts w:hint="eastAsia"/>
          <w:sz w:val="24"/>
        </w:rPr>
        <w:t xml:space="preserve"> </w:t>
      </w:r>
      <w:r>
        <w:rPr>
          <w:sz w:val="24"/>
        </w:rPr>
        <w:t>number airfoil reconstruction and real-time flow generation within 30 seconds per case</w:t>
      </w:r>
      <w:r>
        <w:rPr>
          <w:rFonts w:hint="eastAsia"/>
          <w:sz w:val="24"/>
        </w:rPr>
        <w:t xml:space="preserve">, </w:t>
      </w:r>
      <w:r>
        <w:rPr>
          <w:sz w:val="24"/>
        </w:rPr>
        <w:t>approximately 600</w:t>
      </w:r>
      <w:r>
        <w:rPr>
          <w:rFonts w:hint="eastAsia"/>
          <w:sz w:val="24"/>
        </w:rPr>
        <w:t xml:space="preserve"> times</w:t>
      </w:r>
      <w:r>
        <w:rPr>
          <w:sz w:val="24"/>
        </w:rPr>
        <w:t xml:space="preserve"> faster than conventional simulations</w:t>
      </w:r>
      <w:r>
        <w:rPr>
          <w:rFonts w:hint="eastAsia"/>
          <w:sz w:val="24"/>
        </w:rPr>
        <w:t xml:space="preserve">, </w:t>
      </w:r>
      <w:r>
        <w:rPr>
          <w:sz w:val="24"/>
        </w:rPr>
        <w:t xml:space="preserve">while maintaining over 90% fidelity. The reconstructed airfoils are further modeled as propeller geometries and experimentally validated </w:t>
      </w:r>
      <w:r>
        <w:rPr>
          <w:rFonts w:hint="eastAsia"/>
          <w:sz w:val="24"/>
        </w:rPr>
        <w:t xml:space="preserve">which well fit the simulated </w:t>
      </w:r>
      <w:r>
        <w:rPr>
          <w:sz w:val="24"/>
        </w:rPr>
        <w:t>lift-to-drag response</w:t>
      </w:r>
      <w:r>
        <w:rPr>
          <w:rFonts w:hint="eastAsia"/>
          <w:sz w:val="24"/>
        </w:rPr>
        <w:t>s</w:t>
      </w:r>
      <w:r>
        <w:rPr>
          <w:sz w:val="24"/>
        </w:rPr>
        <w:t>, establishing a rapid and generalizable framework for high-fidelity, physics-informed inverse aerodynamic design.</w:t>
      </w:r>
    </w:p>
    <w:p w14:paraId="1B40909B">
      <w:pPr>
        <w:pStyle w:val="2"/>
        <w:numPr>
          <w:ilvl w:val="0"/>
          <w:numId w:val="1"/>
        </w:numPr>
        <w:rPr>
          <w:rFonts w:ascii="Times New Roman" w:hAnsi="Times New Roman" w:cs="Times New Roman"/>
          <w:b/>
          <w:bCs/>
          <w:color w:val="auto"/>
          <w:sz w:val="40"/>
          <w:szCs w:val="40"/>
        </w:rPr>
      </w:pPr>
      <w:r>
        <w:rPr>
          <w:rFonts w:ascii="Times New Roman" w:hAnsi="Times New Roman" w:cs="Times New Roman"/>
          <w:b/>
          <w:bCs/>
          <w:color w:val="auto"/>
          <w:sz w:val="40"/>
          <w:szCs w:val="40"/>
        </w:rPr>
        <w:t>Introduction</w:t>
      </w:r>
    </w:p>
    <w:p w14:paraId="16F852C4">
      <w:pPr>
        <w:ind w:firstLine="420"/>
        <w:jc w:val="both"/>
        <w:rPr>
          <w:ins w:id="11" w:author="AI YIFENG" w:date="2025-11-21T23:21:00Z"/>
          <w:del w:id="12" w:author="WPS_1699502026" w:date="2025-11-25T23:40:00Z"/>
          <w:strike/>
          <w:sz w:val="24"/>
        </w:rPr>
      </w:pPr>
      <w:ins w:id="13" w:author="AI YIFENG" w:date="2025-11-13T13:19:00Z">
        <w:del w:id="14" w:author="WPS_1699502026" w:date="2025-11-25T23:40:00Z">
          <w:bookmarkStart w:id="6" w:name="OLE_LINK37"/>
          <w:r>
            <w:rPr>
              <w:strike/>
              <w:sz w:val="24"/>
            </w:rPr>
            <w:delText xml:space="preserve">The </w:delText>
          </w:r>
          <w:commentRangeStart w:id="0"/>
          <w:r>
            <w:rPr>
              <w:strike/>
              <w:sz w:val="24"/>
            </w:rPr>
            <w:delText xml:space="preserve">airfoil design process employed in aircraft and </w:delText>
          </w:r>
        </w:del>
      </w:ins>
      <w:ins w:id="15" w:author="AI YIFENG" w:date="2025-11-21T23:11:00Z">
        <w:del w:id="16" w:author="WPS_1699502026" w:date="2025-11-25T23:40:00Z">
          <w:bookmarkStart w:id="7" w:name="OLE_LINK36"/>
          <w:r>
            <w:rPr>
              <w:strike/>
              <w:sz w:val="24"/>
            </w:rPr>
            <w:delText>underwater</w:delText>
          </w:r>
        </w:del>
      </w:ins>
      <w:ins w:id="17" w:author="AI YIFENG" w:date="2025-11-13T13:19:00Z">
        <w:del w:id="18" w:author="WPS_1699502026" w:date="2025-11-25T23:40:00Z">
          <w:r>
            <w:rPr>
              <w:strike/>
              <w:sz w:val="24"/>
            </w:rPr>
            <w:delText xml:space="preserve"> engineering</w:delText>
          </w:r>
          <w:commentRangeEnd w:id="0"/>
        </w:del>
      </w:ins>
      <w:ins w:id="19" w:author="AI YIFENG" w:date="2025-11-13T13:19:00Z">
        <w:del w:id="20" w:author="WPS_1699502026" w:date="2025-11-25T23:40:00Z">
          <w:r>
            <w:rPr>
              <w:strike/>
              <w:sz w:val="24"/>
            </w:rPr>
            <w:commentReference w:id="0"/>
          </w:r>
          <w:bookmarkEnd w:id="7"/>
        </w:del>
      </w:ins>
      <w:ins w:id="21" w:author="AI YIFENG" w:date="2025-11-13T13:19:00Z">
        <w:del w:id="22" w:author="WPS_1699502026" w:date="2025-11-25T23:40:00Z">
          <w:r>
            <w:rPr>
              <w:strike/>
              <w:sz w:val="24"/>
            </w:rPr>
            <w:delText xml:space="preserve"> constitutes a complex, multi-objective optimization task that extends </w:delText>
          </w:r>
        </w:del>
      </w:ins>
      <w:ins w:id="23" w:author="AI YIFENG" w:date="2025-11-13T13:19:00Z">
        <w:del w:id="24" w:author="WPS_1699502026" w:date="2025-11-25T23:40:00Z">
          <w:r>
            <w:rPr>
              <w:strike/>
              <w:sz w:val="24"/>
              <w:highlight w:val="green"/>
            </w:rPr>
            <w:delText>well beyond conventional</w:delText>
          </w:r>
        </w:del>
      </w:ins>
      <w:ins w:id="25" w:author="AI YIFENG" w:date="2025-11-13T13:19:00Z">
        <w:del w:id="26" w:author="WPS_1699502026" w:date="2025-11-25T23:40:00Z">
          <w:r>
            <w:rPr>
              <w:strike/>
              <w:sz w:val="24"/>
            </w:rPr>
            <w:delText xml:space="preserve"> lift-to-drag ratio (</w:delText>
          </w:r>
        </w:del>
      </w:ins>
      <w:ins w:id="27" w:author="AI YIFENG" w:date="2025-11-13T13:19:00Z">
        <w:del w:id="28" w:author="WPS_1699502026" w:date="2025-11-25T23:40:00Z">
          <w:r>
            <w:rPr>
              <w:i/>
              <w:iCs/>
              <w:strike/>
              <w:sz w:val="24"/>
            </w:rPr>
            <w:delText>C</w:delText>
          </w:r>
        </w:del>
      </w:ins>
      <w:ins w:id="29" w:author="AI YIFENG" w:date="2025-11-13T13:19:00Z">
        <w:del w:id="30" w:author="WPS_1699502026" w:date="2025-11-25T23:40:00Z">
          <w:r>
            <w:rPr>
              <w:i/>
              <w:iCs/>
              <w:strike/>
              <w:sz w:val="24"/>
              <w:vertAlign w:val="subscript"/>
            </w:rPr>
            <w:delText>L</w:delText>
          </w:r>
        </w:del>
      </w:ins>
      <w:ins w:id="31" w:author="AI YIFENG" w:date="2025-11-13T13:19:00Z">
        <w:del w:id="32" w:author="WPS_1699502026" w:date="2025-11-25T23:40:00Z">
          <w:r>
            <w:rPr>
              <w:strike/>
              <w:sz w:val="24"/>
            </w:rPr>
            <w:delText>/</w:delText>
          </w:r>
        </w:del>
      </w:ins>
      <w:ins w:id="33" w:author="AI YIFENG" w:date="2025-11-13T13:19:00Z">
        <w:del w:id="34" w:author="WPS_1699502026" w:date="2025-11-25T23:40:00Z">
          <w:r>
            <w:rPr>
              <w:i/>
              <w:iCs/>
              <w:strike/>
              <w:sz w:val="24"/>
            </w:rPr>
            <w:delText>C</w:delText>
          </w:r>
        </w:del>
      </w:ins>
      <w:ins w:id="35" w:author="AI YIFENG" w:date="2025-11-13T13:19:00Z">
        <w:del w:id="36" w:author="WPS_1699502026" w:date="2025-11-25T23:40:00Z">
          <w:r>
            <w:rPr>
              <w:i/>
              <w:iCs/>
              <w:strike/>
              <w:sz w:val="24"/>
              <w:vertAlign w:val="subscript"/>
            </w:rPr>
            <w:delText>D</w:delText>
          </w:r>
        </w:del>
      </w:ins>
      <w:ins w:id="37" w:author="AI YIFENG" w:date="2025-11-21T23:07:00Z">
        <w:del w:id="38" w:author="WPS_1699502026" w:date="2025-11-25T23:40:00Z">
          <w:r>
            <w:rPr>
              <w:strike/>
              <w:sz w:val="24"/>
            </w:rPr>
            <w:delText xml:space="preserve">, where </w:delText>
          </w:r>
        </w:del>
      </w:ins>
      <w:ins w:id="39" w:author="AI YIFENG" w:date="2025-11-21T23:07:00Z">
        <w:del w:id="40" w:author="WPS_1699502026" w:date="2025-11-25T23:40:00Z">
          <w:r>
            <w:rPr>
              <w:i/>
              <w:iCs/>
              <w:strike/>
              <w:sz w:val="24"/>
            </w:rPr>
            <w:delText>C</w:delText>
          </w:r>
        </w:del>
      </w:ins>
      <w:ins w:id="41" w:author="AI YIFENG" w:date="2025-11-21T23:07:00Z">
        <w:del w:id="42" w:author="WPS_1699502026" w:date="2025-11-25T23:40:00Z">
          <w:r>
            <w:rPr>
              <w:i/>
              <w:iCs/>
              <w:strike/>
              <w:sz w:val="24"/>
              <w:vertAlign w:val="subscript"/>
            </w:rPr>
            <w:delText>L</w:delText>
          </w:r>
        </w:del>
      </w:ins>
      <w:ins w:id="43" w:author="AI YIFENG" w:date="2025-11-21T23:07:00Z">
        <w:del w:id="44" w:author="WPS_1699502026" w:date="2025-11-25T23:40:00Z">
          <w:r>
            <w:rPr>
              <w:strike/>
              <w:sz w:val="24"/>
            </w:rPr>
            <w:delText>,</w:delText>
          </w:r>
        </w:del>
      </w:ins>
      <w:ins w:id="45" w:author="AI YIFENG" w:date="2025-11-21T23:07:00Z">
        <w:del w:id="46" w:author="WPS_1699502026" w:date="2025-11-25T23:40:00Z">
          <w:r>
            <w:rPr>
              <w:i/>
              <w:iCs/>
              <w:strike/>
              <w:sz w:val="24"/>
            </w:rPr>
            <w:delText xml:space="preserve"> C</w:delText>
          </w:r>
        </w:del>
      </w:ins>
      <w:ins w:id="47" w:author="AI YIFENG" w:date="2025-11-21T23:07:00Z">
        <w:del w:id="48" w:author="WPS_1699502026" w:date="2025-11-25T23:40:00Z">
          <w:r>
            <w:rPr>
              <w:i/>
              <w:iCs/>
              <w:strike/>
              <w:sz w:val="24"/>
              <w:vertAlign w:val="subscript"/>
            </w:rPr>
            <w:delText>D</w:delText>
          </w:r>
        </w:del>
      </w:ins>
      <w:ins w:id="49" w:author="AI YIFENG" w:date="2025-11-21T23:07:00Z">
        <w:del w:id="50" w:author="WPS_1699502026" w:date="2025-11-25T23:40:00Z">
          <w:r>
            <w:rPr>
              <w:strike/>
              <w:sz w:val="24"/>
            </w:rPr>
            <w:delText xml:space="preserve"> presents the lift and drag coefficient, respectively</w:delText>
          </w:r>
        </w:del>
      </w:ins>
      <w:ins w:id="51" w:author="AI YIFENG" w:date="2025-11-13T13:19:00Z">
        <w:del w:id="52" w:author="WPS_1699502026" w:date="2025-11-25T23:40:00Z">
          <w:r>
            <w:rPr>
              <w:strike/>
              <w:sz w:val="24"/>
            </w:rPr>
            <w:delText xml:space="preserve">) analysis across </w:delText>
          </w:r>
          <w:commentRangeStart w:id="1"/>
          <w:r>
            <w:rPr>
              <w:strike/>
              <w:sz w:val="24"/>
            </w:rPr>
            <w:delText>a wide range of angle of attack (AoA) values</w:delText>
          </w:r>
          <w:commentRangeEnd w:id="1"/>
        </w:del>
      </w:ins>
      <w:ins w:id="53" w:author="AI YIFENG" w:date="2025-11-13T13:19:00Z">
        <w:del w:id="54" w:author="WPS_1699502026" w:date="2025-11-25T23:40:00Z">
          <w:r>
            <w:rPr>
              <w:strike/>
              <w:sz w:val="24"/>
            </w:rPr>
            <w:commentReference w:id="1"/>
          </w:r>
        </w:del>
      </w:ins>
      <w:ins w:id="55" w:author="AI YIFENG" w:date="2025-11-13T13:19:00Z">
        <w:del w:id="56" w:author="WPS_1699502026" w:date="2025-11-25T23:40:00Z">
          <w:r>
            <w:rPr>
              <w:strike/>
              <w:sz w:val="24"/>
            </w:rPr>
            <w:delText xml:space="preserve">. </w:delText>
          </w:r>
        </w:del>
      </w:ins>
      <w:del w:id="57" w:author="WPS_1699502026" w:date="2025-11-25T23:40:00Z">
        <w:r>
          <w:rPr>
            <w:strike/>
            <w:sz w:val="24"/>
          </w:rPr>
          <w:delText>Airfoil design is a complex multi-objective optimization problem that extends beyond conventional lift-to-drag ratio (CL/CD) analysis across a wide range of angles of attack (AoA). Precise tuning of key geometric parameters—</w:delText>
        </w:r>
      </w:del>
      <w:ins w:id="58" w:author="AI YIFENG" w:date="2025-11-13T13:20:00Z">
        <w:del w:id="59" w:author="WPS_1699502026" w:date="2025-11-25T23:40:00Z">
          <w:r>
            <w:rPr>
              <w:strike/>
              <w:sz w:val="24"/>
            </w:rPr>
            <w:delText xml:space="preserve"> including </w:delText>
          </w:r>
        </w:del>
      </w:ins>
      <w:del w:id="60" w:author="WPS_1699502026" w:date="2025-11-25T23:40:00Z">
        <w:r>
          <w:rPr>
            <w:strike/>
            <w:sz w:val="24"/>
          </w:rPr>
          <w:delText xml:space="preserve">thickness distribution, camber magnitude, and </w:delText>
        </w:r>
      </w:del>
      <w:ins w:id="61" w:author="AI YIFENG" w:date="2025-11-13T13:20:00Z">
        <w:del w:id="62" w:author="WPS_1699502026" w:date="2025-11-25T23:40:00Z">
          <w:r>
            <w:rPr>
              <w:strike/>
              <w:sz w:val="24"/>
            </w:rPr>
            <w:delText xml:space="preserve">maximum </w:delText>
          </w:r>
        </w:del>
      </w:ins>
      <w:del w:id="63" w:author="WPS_1699502026" w:date="2025-11-25T23:40:00Z">
        <w:r>
          <w:rPr>
            <w:strike/>
            <w:sz w:val="24"/>
          </w:rPr>
          <w:delText>camber position—is</w:delText>
        </w:r>
      </w:del>
      <w:ins w:id="64" w:author="AI YIFENG" w:date="2025-11-13T13:21:00Z">
        <w:del w:id="65" w:author="WPS_1699502026" w:date="2025-11-25T23:40:00Z">
          <w:r>
            <w:rPr>
              <w:strike/>
              <w:sz w:val="24"/>
            </w:rPr>
            <w:delText xml:space="preserve"> are</w:delText>
          </w:r>
        </w:del>
      </w:ins>
      <w:del w:id="66" w:author="WPS_1699502026" w:date="2025-11-25T23:40:00Z">
        <w:r>
          <w:rPr>
            <w:strike/>
            <w:sz w:val="24"/>
          </w:rPr>
          <w:delText xml:space="preserve"> critical, </w:delText>
        </w:r>
      </w:del>
      <w:ins w:id="67" w:author="AI YIFENG" w:date="2025-11-13T13:37:00Z">
        <w:del w:id="68" w:author="WPS_1699502026" w:date="2025-11-25T23:40:00Z">
          <w:r>
            <w:rPr>
              <w:strike/>
              <w:sz w:val="24"/>
            </w:rPr>
            <w:delText>because each parameter exerts a pronounced influence on aerodynamic performance</w:delText>
          </w:r>
        </w:del>
      </w:ins>
      <w:del w:id="69" w:author="WPS_1699502026" w:date="2025-11-25T23:40:00Z">
        <w:r>
          <w:rPr>
            <w:strike/>
            <w:sz w:val="24"/>
          </w:rPr>
          <w:delText xml:space="preserve">as each strongly influences aerodynamic performance.  Current design workflows remain largely heuristic and dependent on legacy engineering </w:delText>
        </w:r>
      </w:del>
      <w:ins w:id="70" w:author="AI YIFENG" w:date="2025-11-13T13:38:00Z">
        <w:del w:id="71" w:author="WPS_1699502026" w:date="2025-11-25T23:40:00Z">
          <w:r>
            <w:rPr>
              <w:strike/>
              <w:sz w:val="24"/>
            </w:rPr>
            <w:delText>workflows</w:delText>
          </w:r>
        </w:del>
      </w:ins>
      <w:del w:id="72" w:author="WPS_1699502026" w:date="2025-11-25T23:40:00Z">
        <w:r>
          <w:rPr>
            <w:strike/>
            <w:sz w:val="24"/>
          </w:rPr>
          <w:delText xml:space="preserve">practices.  Aerodynamic characteristics are typically evaluated through computational fluid dynamics (CFD) simulations governed by the nonlinear Navier–Stokes equations or by wind-tunnel </w:delText>
        </w:r>
      </w:del>
      <w:ins w:id="73" w:author="AI YIFENG" w:date="2025-11-13T13:38:00Z">
        <w:del w:id="74" w:author="WPS_1699502026" w:date="2025-11-25T23:40:00Z">
          <w:r>
            <w:rPr>
              <w:strike/>
              <w:sz w:val="24"/>
            </w:rPr>
            <w:delText>facilities</w:delText>
          </w:r>
        </w:del>
      </w:ins>
      <w:del w:id="75" w:author="WPS_1699502026" w:date="2025-11-25T23:40:00Z">
        <w:r>
          <w:rPr>
            <w:strike/>
            <w:sz w:val="24"/>
          </w:rPr>
          <w:delText>experiments.  The accuracy of CFD spans from direct numerical simulation (DNS)</w:delText>
        </w:r>
      </w:del>
      <w:ins w:id="76" w:author="AI YIFENG" w:date="2025-11-13T16:00:00Z">
        <w:del w:id="77" w:author="WPS_1699502026" w:date="2025-11-25T23:40:00Z">
          <w:r>
            <w:rPr>
              <w:strike/>
              <w:sz w:val="24"/>
              <w:vertAlign w:val="superscript"/>
            </w:rPr>
            <w:fldChar w:fldCharType="begin"/>
          </w:r>
        </w:del>
      </w:ins>
      <w:ins w:id="78" w:author="AI YIFENG" w:date="2025-11-13T16:00:00Z">
        <w:del w:id="79" w:author="WPS_1699502026" w:date="2025-11-25T23:40:00Z">
          <w:r>
            <w:rPr>
              <w:strike/>
              <w:sz w:val="24"/>
              <w:vertAlign w:val="superscript"/>
            </w:rPr>
            <w:delInstrText xml:space="preserve"> REF _Ref213942036 \r \h  \* MERGEFORMAT </w:delInstrText>
          </w:r>
        </w:del>
      </w:ins>
      <w:ins w:id="80" w:author="AI YIFENG" w:date="2025-11-13T16:00:00Z">
        <w:del w:id="81" w:author="WPS_1699502026" w:date="2025-11-25T23:40:00Z">
          <w:r>
            <w:rPr>
              <w:strike/>
              <w:sz w:val="24"/>
              <w:vertAlign w:val="superscript"/>
            </w:rPr>
            <w:fldChar w:fldCharType="separate"/>
          </w:r>
        </w:del>
      </w:ins>
      <w:ins w:id="82" w:author="AI YIFENG" w:date="2025-11-13T16:00:00Z">
        <w:del w:id="83" w:author="WPS_1699502026" w:date="2025-11-25T23:40:00Z">
          <w:r>
            <w:rPr>
              <w:strike/>
              <w:sz w:val="24"/>
              <w:vertAlign w:val="superscript"/>
            </w:rPr>
            <w:delText>1</w:delText>
          </w:r>
        </w:del>
      </w:ins>
      <w:ins w:id="84" w:author="AI YIFENG" w:date="2025-11-13T16:00:00Z">
        <w:del w:id="85" w:author="WPS_1699502026" w:date="2025-11-25T23:40:00Z">
          <w:r>
            <w:rPr>
              <w:strike/>
              <w:sz w:val="24"/>
              <w:vertAlign w:val="superscript"/>
            </w:rPr>
            <w:fldChar w:fldCharType="end"/>
          </w:r>
        </w:del>
      </w:ins>
      <w:del w:id="86" w:author="WPS_1699502026" w:date="2025-11-25T23:40:00Z">
        <w:r>
          <w:rPr>
            <w:strike/>
            <w:sz w:val="24"/>
            <w:vertAlign w:val="superscript"/>
          </w:rPr>
          <w:delText>1,</w:delText>
        </w:r>
      </w:del>
      <w:ins w:id="87" w:author="AI YIFENG" w:date="2025-11-13T16:00:00Z">
        <w:del w:id="88" w:author="WPS_1699502026" w:date="2025-11-25T23:40:00Z">
          <w:r>
            <w:rPr>
              <w:strike/>
              <w:sz w:val="24"/>
              <w:vertAlign w:val="superscript"/>
            </w:rPr>
            <w:fldChar w:fldCharType="begin"/>
          </w:r>
        </w:del>
      </w:ins>
      <w:ins w:id="89" w:author="AI YIFENG" w:date="2025-11-13T16:00:00Z">
        <w:del w:id="90" w:author="WPS_1699502026" w:date="2025-11-25T23:40:00Z">
          <w:r>
            <w:rPr>
              <w:strike/>
              <w:sz w:val="24"/>
              <w:vertAlign w:val="superscript"/>
            </w:rPr>
            <w:delInstrText xml:space="preserve"> REF _Ref213942070 \r \h </w:delInstrText>
          </w:r>
        </w:del>
      </w:ins>
      <w:del w:id="91" w:author="WPS_1699502026" w:date="2025-11-25T23:40:00Z">
        <w:r>
          <w:rPr>
            <w:strike/>
            <w:sz w:val="24"/>
            <w:vertAlign w:val="superscript"/>
          </w:rPr>
          <w:delInstrText xml:space="preserve"> \* MERGEFORMAT </w:delInstrText>
        </w:r>
      </w:del>
      <w:ins w:id="92" w:author="AI YIFENG" w:date="2025-11-13T16:00:00Z">
        <w:del w:id="93" w:author="WPS_1699502026" w:date="2025-11-25T23:40:00Z">
          <w:r>
            <w:rPr>
              <w:strike/>
              <w:sz w:val="24"/>
              <w:vertAlign w:val="superscript"/>
            </w:rPr>
            <w:fldChar w:fldCharType="separate"/>
          </w:r>
        </w:del>
      </w:ins>
      <w:ins w:id="94" w:author="AI YIFENG" w:date="2025-11-13T16:00:00Z">
        <w:del w:id="95" w:author="WPS_1699502026" w:date="2025-11-25T23:40:00Z">
          <w:r>
            <w:rPr>
              <w:strike/>
              <w:sz w:val="24"/>
              <w:vertAlign w:val="superscript"/>
            </w:rPr>
            <w:delText>2</w:delText>
          </w:r>
        </w:del>
      </w:ins>
      <w:ins w:id="96" w:author="AI YIFENG" w:date="2025-11-13T16:00:00Z">
        <w:del w:id="97" w:author="WPS_1699502026" w:date="2025-11-25T23:40:00Z">
          <w:r>
            <w:rPr>
              <w:strike/>
              <w:sz w:val="24"/>
              <w:vertAlign w:val="superscript"/>
            </w:rPr>
            <w:fldChar w:fldCharType="end"/>
          </w:r>
        </w:del>
      </w:ins>
      <w:del w:id="98" w:author="WPS_1699502026" w:date="2025-11-25T23:40:00Z">
        <w:r>
          <w:rPr>
            <w:strike/>
            <w:sz w:val="24"/>
            <w:vertAlign w:val="superscript"/>
          </w:rPr>
          <w:delText>2,</w:delText>
        </w:r>
      </w:del>
      <w:ins w:id="99" w:author="AI YIFENG" w:date="2025-11-13T16:01:00Z">
        <w:del w:id="100" w:author="WPS_1699502026" w:date="2025-11-25T23:40:00Z">
          <w:r>
            <w:rPr>
              <w:strike/>
              <w:sz w:val="24"/>
              <w:vertAlign w:val="superscript"/>
            </w:rPr>
            <w:fldChar w:fldCharType="begin"/>
          </w:r>
        </w:del>
      </w:ins>
      <w:ins w:id="101" w:author="AI YIFENG" w:date="2025-11-13T16:01:00Z">
        <w:del w:id="102" w:author="WPS_1699502026" w:date="2025-11-25T23:40:00Z">
          <w:r>
            <w:rPr>
              <w:strike/>
              <w:sz w:val="24"/>
              <w:vertAlign w:val="superscript"/>
            </w:rPr>
            <w:delInstrText xml:space="preserve"> REF _Ref213942097 \r \h </w:delInstrText>
          </w:r>
        </w:del>
      </w:ins>
      <w:del w:id="103" w:author="WPS_1699502026" w:date="2025-11-25T23:40:00Z">
        <w:r>
          <w:rPr>
            <w:strike/>
            <w:sz w:val="24"/>
            <w:vertAlign w:val="superscript"/>
          </w:rPr>
          <w:delInstrText xml:space="preserve"> \* MERGEFORMAT </w:delInstrText>
        </w:r>
      </w:del>
      <w:ins w:id="104" w:author="AI YIFENG" w:date="2025-11-13T16:01:00Z">
        <w:del w:id="105" w:author="WPS_1699502026" w:date="2025-11-25T23:40:00Z">
          <w:r>
            <w:rPr>
              <w:strike/>
              <w:sz w:val="24"/>
              <w:vertAlign w:val="superscript"/>
            </w:rPr>
            <w:fldChar w:fldCharType="separate"/>
          </w:r>
        </w:del>
      </w:ins>
      <w:ins w:id="106" w:author="AI YIFENG" w:date="2025-11-13T16:01:00Z">
        <w:del w:id="107" w:author="WPS_1699502026" w:date="2025-11-25T23:40:00Z">
          <w:r>
            <w:rPr>
              <w:strike/>
              <w:sz w:val="24"/>
              <w:vertAlign w:val="superscript"/>
            </w:rPr>
            <w:delText>3</w:delText>
          </w:r>
        </w:del>
      </w:ins>
      <w:ins w:id="108" w:author="AI YIFENG" w:date="2025-11-13T16:01:00Z">
        <w:del w:id="109" w:author="WPS_1699502026" w:date="2025-11-25T23:40:00Z">
          <w:r>
            <w:rPr>
              <w:strike/>
              <w:sz w:val="24"/>
              <w:vertAlign w:val="superscript"/>
            </w:rPr>
            <w:fldChar w:fldCharType="end"/>
          </w:r>
        </w:del>
      </w:ins>
      <w:del w:id="110" w:author="WPS_1699502026" w:date="2025-11-25T23:40:00Z">
        <w:r>
          <w:rPr>
            <w:strike/>
            <w:sz w:val="24"/>
            <w:vertAlign w:val="superscript"/>
          </w:rPr>
          <w:delText>3</w:delText>
        </w:r>
      </w:del>
      <w:del w:id="111" w:author="WPS_1699502026" w:date="2025-11-25T23:40:00Z">
        <w:r>
          <w:rPr>
            <w:strike/>
            <w:sz w:val="24"/>
          </w:rPr>
          <w:delText xml:space="preserve"> and large-eddy simulation</w:delText>
        </w:r>
      </w:del>
      <w:del w:id="112" w:author="WPS_1699502026" w:date="2025-11-25T23:40:00Z">
        <w:r>
          <w:rPr>
            <w:strike/>
            <w:sz w:val="24"/>
            <w:vertAlign w:val="superscript"/>
          </w:rPr>
          <w:delText xml:space="preserve"> </w:delText>
        </w:r>
      </w:del>
      <w:ins w:id="113" w:author="AI YIFENG" w:date="2025-11-13T16:01:00Z">
        <w:del w:id="114" w:author="WPS_1699502026" w:date="2025-11-25T23:40:00Z">
          <w:r>
            <w:rPr>
              <w:strike/>
              <w:sz w:val="24"/>
              <w:vertAlign w:val="superscript"/>
            </w:rPr>
            <w:fldChar w:fldCharType="begin"/>
          </w:r>
        </w:del>
      </w:ins>
      <w:ins w:id="115" w:author="AI YIFENG" w:date="2025-11-13T16:01:00Z">
        <w:del w:id="116" w:author="WPS_1699502026" w:date="2025-11-25T23:40:00Z">
          <w:r>
            <w:rPr>
              <w:strike/>
              <w:sz w:val="24"/>
              <w:vertAlign w:val="superscript"/>
            </w:rPr>
            <w:delInstrText xml:space="preserve"> REF _Ref213942118 \r \h  \* MERGEFORMAT </w:delInstrText>
          </w:r>
        </w:del>
      </w:ins>
      <w:ins w:id="117" w:author="AI YIFENG" w:date="2025-11-13T16:01:00Z">
        <w:del w:id="118" w:author="WPS_1699502026" w:date="2025-11-25T23:40:00Z">
          <w:r>
            <w:rPr>
              <w:strike/>
              <w:sz w:val="24"/>
              <w:vertAlign w:val="superscript"/>
            </w:rPr>
            <w:fldChar w:fldCharType="separate"/>
          </w:r>
        </w:del>
      </w:ins>
      <w:ins w:id="119" w:author="AI YIFENG" w:date="2025-11-13T16:01:00Z">
        <w:del w:id="120" w:author="WPS_1699502026" w:date="2025-11-25T23:40:00Z">
          <w:r>
            <w:rPr>
              <w:strike/>
              <w:sz w:val="24"/>
              <w:vertAlign w:val="superscript"/>
            </w:rPr>
            <w:delText>4</w:delText>
          </w:r>
        </w:del>
      </w:ins>
      <w:ins w:id="121" w:author="AI YIFENG" w:date="2025-11-13T16:01:00Z">
        <w:del w:id="122" w:author="WPS_1699502026" w:date="2025-11-25T23:40:00Z">
          <w:r>
            <w:rPr>
              <w:strike/>
              <w:sz w:val="24"/>
              <w:vertAlign w:val="superscript"/>
            </w:rPr>
            <w:fldChar w:fldCharType="end"/>
          </w:r>
        </w:del>
      </w:ins>
      <w:del w:id="123" w:author="WPS_1699502026" w:date="2025-11-25T23:40:00Z">
        <w:r>
          <w:rPr>
            <w:strike/>
            <w:sz w:val="24"/>
            <w:vertAlign w:val="superscript"/>
          </w:rPr>
          <w:delText>4,</w:delText>
        </w:r>
      </w:del>
      <w:ins w:id="124" w:author="AI YIFENG" w:date="2025-11-13T16:02:00Z">
        <w:del w:id="125" w:author="WPS_1699502026" w:date="2025-11-25T23:40:00Z">
          <w:r>
            <w:rPr>
              <w:strike/>
              <w:sz w:val="24"/>
              <w:vertAlign w:val="superscript"/>
            </w:rPr>
            <w:fldChar w:fldCharType="begin"/>
          </w:r>
        </w:del>
      </w:ins>
      <w:ins w:id="126" w:author="AI YIFENG" w:date="2025-11-13T16:02:00Z">
        <w:del w:id="127" w:author="WPS_1699502026" w:date="2025-11-25T23:40:00Z">
          <w:r>
            <w:rPr>
              <w:strike/>
              <w:sz w:val="24"/>
              <w:vertAlign w:val="superscript"/>
            </w:rPr>
            <w:delInstrText xml:space="preserve"> REF _Ref213942140 \r \h </w:delInstrText>
          </w:r>
        </w:del>
      </w:ins>
      <w:del w:id="128" w:author="WPS_1699502026" w:date="2025-11-25T23:40:00Z">
        <w:r>
          <w:rPr>
            <w:strike/>
            <w:sz w:val="24"/>
            <w:vertAlign w:val="superscript"/>
          </w:rPr>
          <w:delInstrText xml:space="preserve"> \* MERGEFORMAT </w:delInstrText>
        </w:r>
      </w:del>
      <w:ins w:id="129" w:author="AI YIFENG" w:date="2025-11-13T16:02:00Z">
        <w:del w:id="130" w:author="WPS_1699502026" w:date="2025-11-25T23:40:00Z">
          <w:r>
            <w:rPr>
              <w:strike/>
              <w:sz w:val="24"/>
              <w:vertAlign w:val="superscript"/>
            </w:rPr>
            <w:fldChar w:fldCharType="separate"/>
          </w:r>
        </w:del>
      </w:ins>
      <w:ins w:id="131" w:author="AI YIFENG" w:date="2025-11-13T16:02:00Z">
        <w:del w:id="132" w:author="WPS_1699502026" w:date="2025-11-25T23:40:00Z">
          <w:r>
            <w:rPr>
              <w:strike/>
              <w:sz w:val="24"/>
              <w:vertAlign w:val="superscript"/>
            </w:rPr>
            <w:delText>5</w:delText>
          </w:r>
        </w:del>
      </w:ins>
      <w:ins w:id="133" w:author="AI YIFENG" w:date="2025-11-13T16:02:00Z">
        <w:del w:id="134" w:author="WPS_1699502026" w:date="2025-11-25T23:40:00Z">
          <w:r>
            <w:rPr>
              <w:strike/>
              <w:sz w:val="24"/>
              <w:vertAlign w:val="superscript"/>
            </w:rPr>
            <w:fldChar w:fldCharType="end"/>
          </w:r>
        </w:del>
      </w:ins>
      <w:del w:id="135" w:author="WPS_1699502026" w:date="2025-11-25T23:40:00Z">
        <w:r>
          <w:rPr>
            <w:strike/>
            <w:sz w:val="24"/>
            <w:vertAlign w:val="superscript"/>
          </w:rPr>
          <w:delText>5,</w:delText>
        </w:r>
      </w:del>
      <w:ins w:id="136" w:author="AI YIFENG" w:date="2025-11-13T16:02:00Z">
        <w:del w:id="137" w:author="WPS_1699502026" w:date="2025-11-25T23:40:00Z">
          <w:r>
            <w:rPr>
              <w:strike/>
              <w:sz w:val="24"/>
              <w:vertAlign w:val="superscript"/>
            </w:rPr>
            <w:fldChar w:fldCharType="begin"/>
          </w:r>
        </w:del>
      </w:ins>
      <w:ins w:id="138" w:author="AI YIFENG" w:date="2025-11-13T16:02:00Z">
        <w:del w:id="139" w:author="WPS_1699502026" w:date="2025-11-25T23:40:00Z">
          <w:r>
            <w:rPr>
              <w:strike/>
              <w:sz w:val="24"/>
              <w:vertAlign w:val="superscript"/>
            </w:rPr>
            <w:delInstrText xml:space="preserve"> REF _Ref213942146 \r \h </w:delInstrText>
          </w:r>
        </w:del>
      </w:ins>
      <w:del w:id="140" w:author="WPS_1699502026" w:date="2025-11-25T23:40:00Z">
        <w:r>
          <w:rPr>
            <w:strike/>
            <w:sz w:val="24"/>
            <w:vertAlign w:val="superscript"/>
          </w:rPr>
          <w:delInstrText xml:space="preserve"> \* MERGEFORMAT </w:delInstrText>
        </w:r>
      </w:del>
      <w:ins w:id="141" w:author="AI YIFENG" w:date="2025-11-13T16:02:00Z">
        <w:del w:id="142" w:author="WPS_1699502026" w:date="2025-11-25T23:40:00Z">
          <w:r>
            <w:rPr>
              <w:strike/>
              <w:sz w:val="24"/>
              <w:vertAlign w:val="superscript"/>
            </w:rPr>
            <w:fldChar w:fldCharType="separate"/>
          </w:r>
        </w:del>
      </w:ins>
      <w:ins w:id="143" w:author="AI YIFENG" w:date="2025-11-13T16:02:00Z">
        <w:del w:id="144" w:author="WPS_1699502026" w:date="2025-11-25T23:40:00Z">
          <w:r>
            <w:rPr>
              <w:strike/>
              <w:sz w:val="24"/>
              <w:vertAlign w:val="superscript"/>
            </w:rPr>
            <w:delText>6</w:delText>
          </w:r>
        </w:del>
      </w:ins>
      <w:ins w:id="145" w:author="AI YIFENG" w:date="2025-11-13T16:02:00Z">
        <w:del w:id="146" w:author="WPS_1699502026" w:date="2025-11-25T23:40:00Z">
          <w:r>
            <w:rPr>
              <w:strike/>
              <w:sz w:val="24"/>
              <w:vertAlign w:val="superscript"/>
            </w:rPr>
            <w:fldChar w:fldCharType="end"/>
          </w:r>
        </w:del>
      </w:ins>
      <w:del w:id="147" w:author="WPS_1699502026" w:date="2025-11-25T23:40:00Z">
        <w:r>
          <w:rPr>
            <w:strike/>
            <w:sz w:val="24"/>
            <w:vertAlign w:val="superscript"/>
          </w:rPr>
          <w:delText>6</w:delText>
        </w:r>
      </w:del>
      <w:del w:id="148" w:author="WPS_1699502026" w:date="2025-11-25T23:40:00Z">
        <w:r>
          <w:rPr>
            <w:strike/>
            <w:sz w:val="24"/>
          </w:rPr>
          <w:delText xml:space="preserve"> to computationally efficient Reynolds-averaged Navier–Stokes models</w:delText>
        </w:r>
      </w:del>
      <w:ins w:id="149" w:author="AI YIFENG" w:date="2025-11-13T16:02:00Z">
        <w:del w:id="150" w:author="WPS_1699502026" w:date="2025-11-25T23:40:00Z">
          <w:r>
            <w:rPr>
              <w:strike/>
              <w:sz w:val="24"/>
              <w:vertAlign w:val="superscript"/>
            </w:rPr>
            <w:fldChar w:fldCharType="begin"/>
          </w:r>
        </w:del>
      </w:ins>
      <w:ins w:id="151" w:author="AI YIFENG" w:date="2025-11-13T16:02:00Z">
        <w:del w:id="152" w:author="WPS_1699502026" w:date="2025-11-25T23:40:00Z">
          <w:r>
            <w:rPr>
              <w:strike/>
              <w:sz w:val="24"/>
              <w:vertAlign w:val="superscript"/>
            </w:rPr>
            <w:delInstrText xml:space="preserve"> REF _Ref213942152 \r \h  \* MERGEFORMAT </w:delInstrText>
          </w:r>
        </w:del>
      </w:ins>
      <w:ins w:id="153" w:author="AI YIFENG" w:date="2025-11-13T16:02:00Z">
        <w:del w:id="154" w:author="WPS_1699502026" w:date="2025-11-25T23:40:00Z">
          <w:r>
            <w:rPr>
              <w:strike/>
              <w:sz w:val="24"/>
              <w:vertAlign w:val="superscript"/>
            </w:rPr>
            <w:fldChar w:fldCharType="separate"/>
          </w:r>
        </w:del>
      </w:ins>
      <w:ins w:id="155" w:author="AI YIFENG" w:date="2025-11-13T16:02:00Z">
        <w:del w:id="156" w:author="WPS_1699502026" w:date="2025-11-25T23:40:00Z">
          <w:r>
            <w:rPr>
              <w:strike/>
              <w:sz w:val="24"/>
              <w:vertAlign w:val="superscript"/>
            </w:rPr>
            <w:delText>7</w:delText>
          </w:r>
        </w:del>
      </w:ins>
      <w:ins w:id="157" w:author="AI YIFENG" w:date="2025-11-13T16:02:00Z">
        <w:del w:id="158" w:author="WPS_1699502026" w:date="2025-11-25T23:40:00Z">
          <w:r>
            <w:rPr>
              <w:strike/>
              <w:sz w:val="24"/>
              <w:vertAlign w:val="superscript"/>
            </w:rPr>
            <w:fldChar w:fldCharType="end"/>
          </w:r>
        </w:del>
      </w:ins>
      <w:del w:id="159" w:author="WPS_1699502026" w:date="2025-11-25T23:40:00Z">
        <w:r>
          <w:rPr>
            <w:strike/>
            <w:sz w:val="24"/>
            <w:vertAlign w:val="superscript"/>
          </w:rPr>
          <w:delText>7,</w:delText>
        </w:r>
      </w:del>
      <w:ins w:id="160" w:author="AI YIFENG" w:date="2025-11-13T16:02:00Z">
        <w:del w:id="161" w:author="WPS_1699502026" w:date="2025-11-25T23:40:00Z">
          <w:r>
            <w:rPr>
              <w:strike/>
              <w:sz w:val="24"/>
              <w:vertAlign w:val="superscript"/>
            </w:rPr>
            <w:fldChar w:fldCharType="begin"/>
          </w:r>
        </w:del>
      </w:ins>
      <w:ins w:id="162" w:author="AI YIFENG" w:date="2025-11-13T16:02:00Z">
        <w:del w:id="163" w:author="WPS_1699502026" w:date="2025-11-25T23:40:00Z">
          <w:r>
            <w:rPr>
              <w:strike/>
              <w:sz w:val="24"/>
              <w:vertAlign w:val="superscript"/>
            </w:rPr>
            <w:delInstrText xml:space="preserve"> REF _Ref213942162 \r \h </w:delInstrText>
          </w:r>
        </w:del>
      </w:ins>
      <w:del w:id="164" w:author="WPS_1699502026" w:date="2025-11-25T23:40:00Z">
        <w:r>
          <w:rPr>
            <w:strike/>
            <w:sz w:val="24"/>
            <w:vertAlign w:val="superscript"/>
          </w:rPr>
          <w:delInstrText xml:space="preserve"> \* MERGEFORMAT </w:delInstrText>
        </w:r>
      </w:del>
      <w:ins w:id="165" w:author="AI YIFENG" w:date="2025-11-13T16:02:00Z">
        <w:del w:id="166" w:author="WPS_1699502026" w:date="2025-11-25T23:40:00Z">
          <w:r>
            <w:rPr>
              <w:strike/>
              <w:sz w:val="24"/>
              <w:vertAlign w:val="superscript"/>
            </w:rPr>
            <w:fldChar w:fldCharType="separate"/>
          </w:r>
        </w:del>
      </w:ins>
      <w:ins w:id="167" w:author="AI YIFENG" w:date="2025-11-13T16:02:00Z">
        <w:del w:id="168" w:author="WPS_1699502026" w:date="2025-11-25T23:40:00Z">
          <w:r>
            <w:rPr>
              <w:strike/>
              <w:sz w:val="24"/>
              <w:vertAlign w:val="superscript"/>
            </w:rPr>
            <w:delText>8</w:delText>
          </w:r>
        </w:del>
      </w:ins>
      <w:ins w:id="169" w:author="AI YIFENG" w:date="2025-11-13T16:02:00Z">
        <w:del w:id="170" w:author="WPS_1699502026" w:date="2025-11-25T23:40:00Z">
          <w:r>
            <w:rPr>
              <w:strike/>
              <w:sz w:val="24"/>
              <w:vertAlign w:val="superscript"/>
            </w:rPr>
            <w:fldChar w:fldCharType="end"/>
          </w:r>
        </w:del>
      </w:ins>
      <w:del w:id="171" w:author="WPS_1699502026" w:date="2025-11-25T23:40:00Z">
        <w:r>
          <w:rPr>
            <w:strike/>
            <w:sz w:val="24"/>
            <w:vertAlign w:val="superscript"/>
          </w:rPr>
          <w:delText>8,</w:delText>
        </w:r>
      </w:del>
      <w:ins w:id="172" w:author="AI YIFENG" w:date="2025-11-13T16:02:00Z">
        <w:del w:id="173" w:author="WPS_1699502026" w:date="2025-11-25T23:40:00Z">
          <w:r>
            <w:rPr>
              <w:strike/>
              <w:sz w:val="24"/>
              <w:vertAlign w:val="superscript"/>
            </w:rPr>
            <w:fldChar w:fldCharType="begin"/>
          </w:r>
        </w:del>
      </w:ins>
      <w:ins w:id="174" w:author="AI YIFENG" w:date="2025-11-13T16:02:00Z">
        <w:del w:id="175" w:author="WPS_1699502026" w:date="2025-11-25T23:40:00Z">
          <w:r>
            <w:rPr>
              <w:strike/>
              <w:sz w:val="24"/>
              <w:vertAlign w:val="superscript"/>
            </w:rPr>
            <w:delInstrText xml:space="preserve"> REF _Ref213942168 \r \h </w:delInstrText>
          </w:r>
        </w:del>
      </w:ins>
      <w:del w:id="176" w:author="WPS_1699502026" w:date="2025-11-25T23:40:00Z">
        <w:r>
          <w:rPr>
            <w:strike/>
            <w:sz w:val="24"/>
            <w:vertAlign w:val="superscript"/>
          </w:rPr>
          <w:delInstrText xml:space="preserve"> \* MERGEFORMAT </w:delInstrText>
        </w:r>
      </w:del>
      <w:ins w:id="177" w:author="AI YIFENG" w:date="2025-11-13T16:02:00Z">
        <w:del w:id="178" w:author="WPS_1699502026" w:date="2025-11-25T23:40:00Z">
          <w:r>
            <w:rPr>
              <w:strike/>
              <w:sz w:val="24"/>
              <w:vertAlign w:val="superscript"/>
            </w:rPr>
            <w:fldChar w:fldCharType="separate"/>
          </w:r>
        </w:del>
      </w:ins>
      <w:ins w:id="179" w:author="AI YIFENG" w:date="2025-11-13T16:02:00Z">
        <w:del w:id="180" w:author="WPS_1699502026" w:date="2025-11-25T23:40:00Z">
          <w:r>
            <w:rPr>
              <w:strike/>
              <w:sz w:val="24"/>
              <w:vertAlign w:val="superscript"/>
            </w:rPr>
            <w:delText>9</w:delText>
          </w:r>
        </w:del>
      </w:ins>
      <w:ins w:id="181" w:author="AI YIFENG" w:date="2025-11-13T16:02:00Z">
        <w:del w:id="182" w:author="WPS_1699502026" w:date="2025-11-25T23:40:00Z">
          <w:r>
            <w:rPr>
              <w:strike/>
              <w:sz w:val="24"/>
              <w:vertAlign w:val="superscript"/>
            </w:rPr>
            <w:fldChar w:fldCharType="end"/>
          </w:r>
        </w:del>
      </w:ins>
      <w:del w:id="183" w:author="WPS_1699502026" w:date="2025-11-25T23:40:00Z">
        <w:r>
          <w:rPr>
            <w:strike/>
            <w:sz w:val="24"/>
            <w:vertAlign w:val="superscript"/>
          </w:rPr>
          <w:delText>9</w:delText>
        </w:r>
      </w:del>
      <w:del w:id="184" w:author="WPS_1699502026" w:date="2025-11-25T23:40:00Z">
        <w:r>
          <w:rPr>
            <w:strike/>
            <w:sz w:val="24"/>
          </w:rPr>
          <w:delText>.  Wind-tunnel validation often employs particle image velocimetry</w:delText>
        </w:r>
      </w:del>
      <w:del w:id="185" w:author="WPS_1699502026" w:date="2025-11-25T23:40:00Z">
        <w:r>
          <w:rPr>
            <w:strike/>
            <w:sz w:val="24"/>
            <w:vertAlign w:val="superscript"/>
          </w:rPr>
          <w:delText xml:space="preserve"> </w:delText>
        </w:r>
      </w:del>
      <w:ins w:id="186" w:author="AI YIFENG" w:date="2025-11-13T16:03:00Z">
        <w:del w:id="187" w:author="WPS_1699502026" w:date="2025-11-25T23:40:00Z">
          <w:r>
            <w:rPr>
              <w:strike/>
              <w:sz w:val="24"/>
              <w:vertAlign w:val="superscript"/>
            </w:rPr>
            <w:fldChar w:fldCharType="begin"/>
          </w:r>
        </w:del>
      </w:ins>
      <w:ins w:id="188" w:author="AI YIFENG" w:date="2025-11-13T16:03:00Z">
        <w:del w:id="189" w:author="WPS_1699502026" w:date="2025-11-25T23:40:00Z">
          <w:r>
            <w:rPr>
              <w:strike/>
              <w:sz w:val="24"/>
              <w:vertAlign w:val="superscript"/>
            </w:rPr>
            <w:delInstrText xml:space="preserve"> REF _Ref213942198 \r \h  \* MERGEFORMAT </w:delInstrText>
          </w:r>
        </w:del>
      </w:ins>
      <w:ins w:id="190" w:author="AI YIFENG" w:date="2025-11-13T16:03:00Z">
        <w:del w:id="191" w:author="WPS_1699502026" w:date="2025-11-25T23:40:00Z">
          <w:r>
            <w:rPr>
              <w:strike/>
              <w:sz w:val="24"/>
              <w:vertAlign w:val="superscript"/>
            </w:rPr>
            <w:fldChar w:fldCharType="separate"/>
          </w:r>
        </w:del>
      </w:ins>
      <w:ins w:id="192" w:author="AI YIFENG" w:date="2025-11-13T16:03:00Z">
        <w:del w:id="193" w:author="WPS_1699502026" w:date="2025-11-25T23:40:00Z">
          <w:r>
            <w:rPr>
              <w:strike/>
              <w:sz w:val="24"/>
              <w:vertAlign w:val="superscript"/>
            </w:rPr>
            <w:delText>10</w:delText>
          </w:r>
        </w:del>
      </w:ins>
      <w:ins w:id="194" w:author="AI YIFENG" w:date="2025-11-13T16:03:00Z">
        <w:del w:id="195" w:author="WPS_1699502026" w:date="2025-11-25T23:40:00Z">
          <w:r>
            <w:rPr>
              <w:strike/>
              <w:sz w:val="24"/>
              <w:vertAlign w:val="superscript"/>
            </w:rPr>
            <w:fldChar w:fldCharType="end"/>
          </w:r>
        </w:del>
      </w:ins>
      <w:del w:id="196" w:author="WPS_1699502026" w:date="2025-11-25T23:40:00Z">
        <w:r>
          <w:rPr>
            <w:strike/>
            <w:sz w:val="24"/>
            <w:vertAlign w:val="superscript"/>
          </w:rPr>
          <w:delText>10,</w:delText>
        </w:r>
      </w:del>
      <w:ins w:id="197" w:author="AI YIFENG" w:date="2025-11-13T16:03:00Z">
        <w:del w:id="198" w:author="WPS_1699502026" w:date="2025-11-25T23:40:00Z">
          <w:r>
            <w:rPr>
              <w:strike/>
              <w:sz w:val="24"/>
              <w:vertAlign w:val="superscript"/>
            </w:rPr>
            <w:fldChar w:fldCharType="begin"/>
          </w:r>
        </w:del>
      </w:ins>
      <w:ins w:id="199" w:author="AI YIFENG" w:date="2025-11-13T16:03:00Z">
        <w:del w:id="200" w:author="WPS_1699502026" w:date="2025-11-25T23:40:00Z">
          <w:r>
            <w:rPr>
              <w:strike/>
              <w:sz w:val="24"/>
              <w:vertAlign w:val="superscript"/>
            </w:rPr>
            <w:delInstrText xml:space="preserve"> REF _Ref213942204 \r \h </w:delInstrText>
          </w:r>
        </w:del>
      </w:ins>
      <w:del w:id="201" w:author="WPS_1699502026" w:date="2025-11-25T23:40:00Z">
        <w:r>
          <w:rPr>
            <w:strike/>
            <w:sz w:val="24"/>
            <w:vertAlign w:val="superscript"/>
          </w:rPr>
          <w:delInstrText xml:space="preserve"> \* MERGEFORMAT </w:delInstrText>
        </w:r>
      </w:del>
      <w:ins w:id="202" w:author="AI YIFENG" w:date="2025-11-13T16:03:00Z">
        <w:del w:id="203" w:author="WPS_1699502026" w:date="2025-11-25T23:40:00Z">
          <w:r>
            <w:rPr>
              <w:strike/>
              <w:sz w:val="24"/>
              <w:vertAlign w:val="superscript"/>
            </w:rPr>
            <w:fldChar w:fldCharType="separate"/>
          </w:r>
        </w:del>
      </w:ins>
      <w:ins w:id="204" w:author="AI YIFENG" w:date="2025-11-13T16:03:00Z">
        <w:del w:id="205" w:author="WPS_1699502026" w:date="2025-11-25T23:40:00Z">
          <w:r>
            <w:rPr>
              <w:strike/>
              <w:sz w:val="24"/>
              <w:vertAlign w:val="superscript"/>
            </w:rPr>
            <w:delText>11</w:delText>
          </w:r>
        </w:del>
      </w:ins>
      <w:ins w:id="206" w:author="AI YIFENG" w:date="2025-11-13T16:03:00Z">
        <w:del w:id="207" w:author="WPS_1699502026" w:date="2025-11-25T23:40:00Z">
          <w:r>
            <w:rPr>
              <w:strike/>
              <w:sz w:val="24"/>
              <w:vertAlign w:val="superscript"/>
            </w:rPr>
            <w:fldChar w:fldCharType="end"/>
          </w:r>
        </w:del>
      </w:ins>
      <w:del w:id="208" w:author="WPS_1699502026" w:date="2025-11-25T23:40:00Z">
        <w:r>
          <w:rPr>
            <w:strike/>
            <w:sz w:val="24"/>
            <w:vertAlign w:val="superscript"/>
          </w:rPr>
          <w:delText>11</w:delText>
        </w:r>
      </w:del>
      <w:del w:id="209" w:author="WPS_1699502026" w:date="2025-11-25T23:40:00Z">
        <w:r>
          <w:rPr>
            <w:strike/>
            <w:sz w:val="24"/>
          </w:rPr>
          <w:delText xml:space="preserve"> and closed- or open-return systems</w:delText>
        </w:r>
      </w:del>
      <w:ins w:id="210" w:author="AI YIFENG" w:date="2025-11-13T16:03:00Z">
        <w:del w:id="211" w:author="WPS_1699502026" w:date="2025-11-25T23:40:00Z">
          <w:r>
            <w:rPr>
              <w:strike/>
              <w:sz w:val="24"/>
              <w:vertAlign w:val="superscript"/>
            </w:rPr>
            <w:fldChar w:fldCharType="begin"/>
          </w:r>
        </w:del>
      </w:ins>
      <w:ins w:id="212" w:author="AI YIFENG" w:date="2025-11-13T16:03:00Z">
        <w:del w:id="213" w:author="WPS_1699502026" w:date="2025-11-25T23:40:00Z">
          <w:r>
            <w:rPr>
              <w:strike/>
              <w:sz w:val="24"/>
              <w:vertAlign w:val="superscript"/>
            </w:rPr>
            <w:delInstrText xml:space="preserve"> REF _Ref213942218 \r \h  \* MERGEFORMAT </w:delInstrText>
          </w:r>
        </w:del>
      </w:ins>
      <w:ins w:id="214" w:author="AI YIFENG" w:date="2025-11-13T16:03:00Z">
        <w:del w:id="215" w:author="WPS_1699502026" w:date="2025-11-25T23:40:00Z">
          <w:r>
            <w:rPr>
              <w:strike/>
              <w:sz w:val="24"/>
              <w:vertAlign w:val="superscript"/>
            </w:rPr>
            <w:fldChar w:fldCharType="separate"/>
          </w:r>
        </w:del>
      </w:ins>
      <w:ins w:id="216" w:author="AI YIFENG" w:date="2025-11-13T16:03:00Z">
        <w:del w:id="217" w:author="WPS_1699502026" w:date="2025-11-25T23:40:00Z">
          <w:r>
            <w:rPr>
              <w:strike/>
              <w:sz w:val="24"/>
              <w:vertAlign w:val="superscript"/>
            </w:rPr>
            <w:delText>12</w:delText>
          </w:r>
        </w:del>
      </w:ins>
      <w:ins w:id="218" w:author="AI YIFENG" w:date="2025-11-13T16:03:00Z">
        <w:del w:id="219" w:author="WPS_1699502026" w:date="2025-11-25T23:40:00Z">
          <w:r>
            <w:rPr>
              <w:strike/>
              <w:sz w:val="24"/>
              <w:vertAlign w:val="superscript"/>
            </w:rPr>
            <w:fldChar w:fldCharType="end"/>
          </w:r>
        </w:del>
      </w:ins>
      <w:del w:id="220" w:author="WPS_1699502026" w:date="2025-11-25T23:40:00Z">
        <w:r>
          <w:rPr>
            <w:strike/>
            <w:sz w:val="24"/>
            <w:vertAlign w:val="superscript"/>
          </w:rPr>
          <w:delText>12,</w:delText>
        </w:r>
      </w:del>
      <w:ins w:id="221" w:author="AI YIFENG" w:date="2025-11-13T16:03:00Z">
        <w:del w:id="222" w:author="WPS_1699502026" w:date="2025-11-25T23:40:00Z">
          <w:r>
            <w:rPr>
              <w:strike/>
              <w:sz w:val="24"/>
              <w:vertAlign w:val="superscript"/>
            </w:rPr>
            <w:fldChar w:fldCharType="begin"/>
          </w:r>
        </w:del>
      </w:ins>
      <w:ins w:id="223" w:author="AI YIFENG" w:date="2025-11-13T16:03:00Z">
        <w:del w:id="224" w:author="WPS_1699502026" w:date="2025-11-25T23:40:00Z">
          <w:r>
            <w:rPr>
              <w:strike/>
              <w:sz w:val="24"/>
              <w:vertAlign w:val="superscript"/>
            </w:rPr>
            <w:delInstrText xml:space="preserve"> REF _Ref213942223 \r \h </w:delInstrText>
          </w:r>
        </w:del>
      </w:ins>
      <w:del w:id="225" w:author="WPS_1699502026" w:date="2025-11-25T23:40:00Z">
        <w:r>
          <w:rPr>
            <w:strike/>
            <w:sz w:val="24"/>
            <w:vertAlign w:val="superscript"/>
          </w:rPr>
          <w:delInstrText xml:space="preserve"> \* MERGEFORMAT </w:delInstrText>
        </w:r>
      </w:del>
      <w:ins w:id="226" w:author="AI YIFENG" w:date="2025-11-13T16:03:00Z">
        <w:del w:id="227" w:author="WPS_1699502026" w:date="2025-11-25T23:40:00Z">
          <w:r>
            <w:rPr>
              <w:strike/>
              <w:sz w:val="24"/>
              <w:vertAlign w:val="superscript"/>
            </w:rPr>
            <w:fldChar w:fldCharType="separate"/>
          </w:r>
        </w:del>
      </w:ins>
      <w:ins w:id="228" w:author="AI YIFENG" w:date="2025-11-13T16:03:00Z">
        <w:del w:id="229" w:author="WPS_1699502026" w:date="2025-11-25T23:40:00Z">
          <w:r>
            <w:rPr>
              <w:strike/>
              <w:sz w:val="24"/>
              <w:vertAlign w:val="superscript"/>
            </w:rPr>
            <w:delText>13</w:delText>
          </w:r>
        </w:del>
      </w:ins>
      <w:ins w:id="230" w:author="AI YIFENG" w:date="2025-11-13T16:03:00Z">
        <w:del w:id="231" w:author="WPS_1699502026" w:date="2025-11-25T23:40:00Z">
          <w:r>
            <w:rPr>
              <w:strike/>
              <w:sz w:val="24"/>
              <w:vertAlign w:val="superscript"/>
            </w:rPr>
            <w:fldChar w:fldCharType="end"/>
          </w:r>
        </w:del>
      </w:ins>
      <w:del w:id="232" w:author="WPS_1699502026" w:date="2025-11-25T23:40:00Z">
        <w:r>
          <w:rPr>
            <w:strike/>
            <w:sz w:val="24"/>
            <w:vertAlign w:val="superscript"/>
          </w:rPr>
          <w:delText>13</w:delText>
        </w:r>
      </w:del>
      <w:del w:id="233" w:author="WPS_1699502026" w:date="2025-11-25T23:40:00Z">
        <w:r>
          <w:rPr>
            <w:strike/>
            <w:sz w:val="24"/>
          </w:rPr>
          <w:delText xml:space="preserve">.  These methods offer incremental aerodynamic improvements, remain expert-dependent, and are computationally intensive. </w:delText>
        </w:r>
      </w:del>
    </w:p>
    <w:p w14:paraId="2D6E314D">
      <w:pPr>
        <w:ind w:firstLine="420"/>
        <w:jc w:val="both"/>
        <w:rPr>
          <w:sz w:val="24"/>
          <w:highlight w:val="yellow"/>
          <w:rPrChange w:id="234" w:author="AI YIFENG" w:date="2025-11-26T17:53:00Z">
            <w:rPr>
              <w:sz w:val="24"/>
            </w:rPr>
          </w:rPrChange>
        </w:rPr>
      </w:pPr>
      <w:ins w:id="235" w:author="AI YIFENG" w:date="2025-11-21T23:21:00Z">
        <w:r>
          <w:rPr>
            <w:sz w:val="24"/>
          </w:rPr>
          <w:t xml:space="preserve">Airfoil design constitutes a fundamental challenge in aircraft and underwater engineering, representing a complex, multi-objective optimization task. </w:t>
        </w:r>
      </w:ins>
      <w:ins w:id="236" w:author="AI YIFENG" w:date="2025-11-26T17:53:00Z">
        <w:r>
          <w:rPr>
            <w:sz w:val="24"/>
            <w:highlight w:val="yellow"/>
          </w:rPr>
          <w:t>This process centers on maximizing the lift-to-drag ratio (</w:t>
        </w:r>
      </w:ins>
      <w:ins w:id="237" w:author="AI YIFENG" w:date="2025-11-26T17:53:00Z">
        <w:r>
          <w:rPr>
            <w:i/>
            <w:iCs/>
            <w:sz w:val="24"/>
          </w:rPr>
          <w:t>C</w:t>
        </w:r>
      </w:ins>
      <w:ins w:id="238" w:author="AI YIFENG" w:date="2025-11-26T17:53:00Z">
        <w:r>
          <w:rPr>
            <w:i/>
            <w:iCs/>
            <w:sz w:val="24"/>
            <w:vertAlign w:val="subscript"/>
          </w:rPr>
          <w:t>L</w:t>
        </w:r>
      </w:ins>
      <w:ins w:id="239" w:author="AI YIFENG" w:date="2025-11-26T17:53:00Z">
        <w:r>
          <w:rPr>
            <w:sz w:val="24"/>
          </w:rPr>
          <w:t>/</w:t>
        </w:r>
      </w:ins>
      <w:ins w:id="240" w:author="AI YIFENG" w:date="2025-11-26T17:53:00Z">
        <w:r>
          <w:rPr>
            <w:i/>
            <w:iCs/>
            <w:sz w:val="24"/>
          </w:rPr>
          <w:t>C</w:t>
        </w:r>
      </w:ins>
      <w:ins w:id="241" w:author="AI YIFENG" w:date="2025-11-26T17:53:00Z">
        <w:r>
          <w:rPr>
            <w:i/>
            <w:iCs/>
            <w:sz w:val="24"/>
            <w:vertAlign w:val="subscript"/>
          </w:rPr>
          <w:t>D</w:t>
        </w:r>
      </w:ins>
      <w:ins w:id="242" w:author="AI YIFENG" w:date="2025-11-26T17:53:00Z">
        <w:r>
          <w:rPr>
            <w:sz w:val="24"/>
            <w:highlight w:val="yellow"/>
          </w:rPr>
          <w:t>) to ensure optimal aerodynamic efficiency.</w:t>
        </w:r>
      </w:ins>
      <w:ins w:id="243" w:author="AI YIFENG" w:date="2025-11-26T17:53:00Z">
        <w:r>
          <w:rPr>
            <w:rFonts w:hint="eastAsia"/>
            <w:sz w:val="24"/>
          </w:rPr>
          <w:t xml:space="preserve"> </w:t>
        </w:r>
      </w:ins>
      <w:ins w:id="244" w:author="AI YIFENG" w:date="2025-11-21T23:21:00Z">
        <w:r>
          <w:rPr>
            <w:sz w:val="24"/>
          </w:rPr>
          <w:t xml:space="preserve">However, achieving optimal </w:t>
        </w:r>
      </w:ins>
      <w:ins w:id="245" w:author="AI YIFENG" w:date="2025-11-21T23:23:00Z">
        <w:r>
          <w:rPr>
            <w:i/>
            <w:iCs/>
            <w:sz w:val="24"/>
          </w:rPr>
          <w:t>C</w:t>
        </w:r>
      </w:ins>
      <w:ins w:id="246" w:author="AI YIFENG" w:date="2025-11-21T23:23:00Z">
        <w:r>
          <w:rPr>
            <w:i/>
            <w:iCs/>
            <w:sz w:val="24"/>
            <w:vertAlign w:val="subscript"/>
          </w:rPr>
          <w:t>L</w:t>
        </w:r>
      </w:ins>
      <w:ins w:id="247" w:author="AI YIFENG" w:date="2025-11-21T23:23:00Z">
        <w:r>
          <w:rPr>
            <w:sz w:val="24"/>
          </w:rPr>
          <w:t>/</w:t>
        </w:r>
      </w:ins>
      <w:ins w:id="248" w:author="AI YIFENG" w:date="2025-11-21T23:23:00Z">
        <w:r>
          <w:rPr>
            <w:i/>
            <w:iCs/>
            <w:sz w:val="24"/>
          </w:rPr>
          <w:t>C</w:t>
        </w:r>
      </w:ins>
      <w:ins w:id="249" w:author="AI YIFENG" w:date="2025-11-21T23:23:00Z">
        <w:r>
          <w:rPr>
            <w:i/>
            <w:iCs/>
            <w:sz w:val="24"/>
            <w:vertAlign w:val="subscript"/>
          </w:rPr>
          <w:t>D</w:t>
        </w:r>
      </w:ins>
      <w:ins w:id="250" w:author="AI YIFENG" w:date="2025-11-21T23:21:00Z">
        <w:r>
          <w:rPr>
            <w:sz w:val="24"/>
          </w:rPr>
          <w:t xml:space="preserve"> performance across a wide range of angles of attack (AoA) requires intricate geometric balancing. Precise tuning of parameters</w:t>
        </w:r>
      </w:ins>
      <w:ins w:id="251" w:author="AI YIFENG" w:date="2025-11-21T23:21:00Z">
        <w:del w:id="252" w:author="WPS_1699502026" w:date="2025-11-25T21:51:00Z">
          <w:r>
            <w:rPr>
              <w:sz w:val="24"/>
            </w:rPr>
            <w:delText>—</w:delText>
          </w:r>
        </w:del>
      </w:ins>
      <w:ins w:id="253" w:author="WPS_1699502026" w:date="2025-11-25T21:51:00Z">
        <w:r>
          <w:rPr>
            <w:rFonts w:hint="eastAsia"/>
            <w:sz w:val="24"/>
          </w:rPr>
          <w:t xml:space="preserve">, </w:t>
        </w:r>
      </w:ins>
      <w:ins w:id="254" w:author="AI YIFENG" w:date="2025-11-21T23:21:00Z">
        <w:r>
          <w:rPr>
            <w:sz w:val="24"/>
          </w:rPr>
          <w:t>specifically thickness distribution, camber magnitude, and maximum camber position</w:t>
        </w:r>
      </w:ins>
      <w:ins w:id="255" w:author="AI YIFENG" w:date="2025-11-21T23:21:00Z">
        <w:del w:id="256" w:author="WPS_1699502026" w:date="2025-11-25T21:51:00Z">
          <w:r>
            <w:rPr>
              <w:sz w:val="24"/>
            </w:rPr>
            <w:delText>—is</w:delText>
          </w:r>
        </w:del>
      </w:ins>
      <w:ins w:id="257" w:author="WPS_1699502026" w:date="2025-11-25T21:51:00Z">
        <w:r>
          <w:rPr>
            <w:rFonts w:hint="eastAsia"/>
            <w:sz w:val="24"/>
          </w:rPr>
          <w:t xml:space="preserve"> are</w:t>
        </w:r>
      </w:ins>
      <w:ins w:id="258" w:author="AI YIFENG" w:date="2025-11-21T23:21:00Z">
        <w:r>
          <w:rPr>
            <w:sz w:val="24"/>
          </w:rPr>
          <w:t xml:space="preserve"> critical, as each exerts a pronounced non-linear influence on the flow field. despite these strict requirements, current workflows remain largely heuristic and dependent on legacy engineering practices. Aerodynamic characteristics are typically evaluated through computationally intensive fluid dynamics simulations, ranging from high-fidelity direct numerical simulation (DNS)</w:t>
        </w:r>
      </w:ins>
      <w:ins w:id="259" w:author="AI YIFENG" w:date="2025-11-22T00:02:00Z">
        <w:r>
          <w:rPr>
            <w:sz w:val="24"/>
            <w:vertAlign w:val="superscript"/>
          </w:rPr>
          <w:fldChar w:fldCharType="begin"/>
        </w:r>
      </w:ins>
      <w:ins w:id="260" w:author="AI YIFENG" w:date="2025-11-22T00:02:00Z">
        <w:r>
          <w:rPr>
            <w:sz w:val="24"/>
            <w:vertAlign w:val="superscript"/>
          </w:rPr>
          <w:instrText xml:space="preserve"> REF _Ref213942036 \r \h  \* MERGEFORMAT </w:instrText>
        </w:r>
      </w:ins>
      <w:ins w:id="261" w:author="AI YIFENG" w:date="2025-11-22T00:02:00Z">
        <w:r>
          <w:rPr>
            <w:sz w:val="24"/>
            <w:vertAlign w:val="superscript"/>
          </w:rPr>
          <w:fldChar w:fldCharType="separate"/>
        </w:r>
      </w:ins>
      <w:ins w:id="262" w:author="AI YIFENG" w:date="2025-11-22T00:02:00Z">
        <w:r>
          <w:rPr>
            <w:sz w:val="24"/>
            <w:vertAlign w:val="superscript"/>
          </w:rPr>
          <w:t>1</w:t>
        </w:r>
      </w:ins>
      <w:ins w:id="263" w:author="AI YIFENG" w:date="2025-11-22T00:02:00Z">
        <w:r>
          <w:rPr>
            <w:sz w:val="24"/>
            <w:vertAlign w:val="superscript"/>
          </w:rPr>
          <w:fldChar w:fldCharType="end"/>
        </w:r>
      </w:ins>
      <w:ins w:id="264" w:author="AI YIFENG" w:date="2025-11-22T00:02:00Z">
        <w:r>
          <w:rPr>
            <w:rFonts w:hint="eastAsia"/>
            <w:sz w:val="24"/>
            <w:vertAlign w:val="superscript"/>
          </w:rPr>
          <w:t>,</w:t>
        </w:r>
      </w:ins>
      <w:ins w:id="265" w:author="AI YIFENG" w:date="2025-11-22T00:02:00Z">
        <w:r>
          <w:rPr>
            <w:sz w:val="24"/>
            <w:vertAlign w:val="superscript"/>
          </w:rPr>
          <w:fldChar w:fldCharType="begin"/>
        </w:r>
      </w:ins>
      <w:ins w:id="266" w:author="AI YIFENG" w:date="2025-11-22T00:02:00Z">
        <w:r>
          <w:rPr>
            <w:sz w:val="24"/>
            <w:vertAlign w:val="superscript"/>
          </w:rPr>
          <w:instrText xml:space="preserve"> </w:instrText>
        </w:r>
      </w:ins>
      <w:ins w:id="267" w:author="AI YIFENG" w:date="2025-11-22T00:02:00Z">
        <w:r>
          <w:rPr>
            <w:rFonts w:hint="eastAsia"/>
            <w:sz w:val="24"/>
            <w:vertAlign w:val="superscript"/>
          </w:rPr>
          <w:instrText xml:space="preserve">REF _Ref213942070 \r \h</w:instrText>
        </w:r>
      </w:ins>
      <w:ins w:id="268" w:author="AI YIFENG" w:date="2025-11-22T00:02:00Z">
        <w:r>
          <w:rPr>
            <w:sz w:val="24"/>
            <w:vertAlign w:val="superscript"/>
          </w:rPr>
          <w:instrText xml:space="preserve"> </w:instrText>
        </w:r>
      </w:ins>
      <w:ins w:id="269" w:author="AI YIFENG" w:date="2025-11-22T00:02:00Z">
        <w:r>
          <w:rPr>
            <w:sz w:val="24"/>
            <w:vertAlign w:val="superscript"/>
          </w:rPr>
          <w:fldChar w:fldCharType="separate"/>
        </w:r>
      </w:ins>
      <w:ins w:id="270" w:author="AI YIFENG" w:date="2025-11-22T00:02:00Z">
        <w:r>
          <w:rPr>
            <w:sz w:val="24"/>
            <w:vertAlign w:val="superscript"/>
          </w:rPr>
          <w:t>2</w:t>
        </w:r>
      </w:ins>
      <w:ins w:id="271" w:author="AI YIFENG" w:date="2025-11-22T00:02:00Z">
        <w:r>
          <w:rPr>
            <w:sz w:val="24"/>
            <w:vertAlign w:val="superscript"/>
          </w:rPr>
          <w:fldChar w:fldCharType="end"/>
        </w:r>
      </w:ins>
      <w:ins w:id="272" w:author="AI YIFENG" w:date="2025-11-22T00:02:00Z">
        <w:r>
          <w:rPr>
            <w:rFonts w:hint="eastAsia"/>
            <w:sz w:val="24"/>
            <w:vertAlign w:val="superscript"/>
          </w:rPr>
          <w:t>,</w:t>
        </w:r>
      </w:ins>
      <w:ins w:id="273" w:author="AI YIFENG" w:date="2025-11-22T00:02:00Z">
        <w:r>
          <w:rPr>
            <w:sz w:val="24"/>
            <w:vertAlign w:val="superscript"/>
          </w:rPr>
          <w:fldChar w:fldCharType="begin"/>
        </w:r>
      </w:ins>
      <w:ins w:id="274" w:author="AI YIFENG" w:date="2025-11-22T00:02:00Z">
        <w:r>
          <w:rPr>
            <w:sz w:val="24"/>
            <w:vertAlign w:val="superscript"/>
          </w:rPr>
          <w:instrText xml:space="preserve"> </w:instrText>
        </w:r>
      </w:ins>
      <w:ins w:id="275" w:author="AI YIFENG" w:date="2025-11-22T00:02:00Z">
        <w:r>
          <w:rPr>
            <w:rFonts w:hint="eastAsia"/>
            <w:sz w:val="24"/>
            <w:vertAlign w:val="superscript"/>
          </w:rPr>
          <w:instrText xml:space="preserve">REF _Ref213942097 \r \h</w:instrText>
        </w:r>
      </w:ins>
      <w:ins w:id="276" w:author="AI YIFENG" w:date="2025-11-22T00:02:00Z">
        <w:r>
          <w:rPr>
            <w:sz w:val="24"/>
            <w:vertAlign w:val="superscript"/>
          </w:rPr>
          <w:instrText xml:space="preserve"> </w:instrText>
        </w:r>
      </w:ins>
      <w:ins w:id="277" w:author="AI YIFENG" w:date="2025-11-22T00:02:00Z">
        <w:r>
          <w:rPr>
            <w:sz w:val="24"/>
            <w:vertAlign w:val="superscript"/>
          </w:rPr>
          <w:fldChar w:fldCharType="separate"/>
        </w:r>
      </w:ins>
      <w:ins w:id="278" w:author="AI YIFENG" w:date="2025-11-22T00:02:00Z">
        <w:r>
          <w:rPr>
            <w:sz w:val="24"/>
            <w:vertAlign w:val="superscript"/>
          </w:rPr>
          <w:t>3</w:t>
        </w:r>
      </w:ins>
      <w:ins w:id="279" w:author="AI YIFENG" w:date="2025-11-22T00:02:00Z">
        <w:r>
          <w:rPr>
            <w:sz w:val="24"/>
            <w:vertAlign w:val="superscript"/>
          </w:rPr>
          <w:fldChar w:fldCharType="end"/>
        </w:r>
      </w:ins>
      <w:ins w:id="280" w:author="AI YIFENG" w:date="2025-11-26T17:55:00Z">
        <w:r>
          <w:rPr>
            <w:rFonts w:hint="eastAsia"/>
            <w:sz w:val="24"/>
          </w:rPr>
          <w:t>,</w:t>
        </w:r>
      </w:ins>
      <w:ins w:id="281" w:author="AI YIFENG" w:date="2025-11-21T23:21:00Z">
        <w:r>
          <w:rPr>
            <w:sz w:val="24"/>
          </w:rPr>
          <w:t xml:space="preserve"> large-eddy simulation (LES)</w:t>
        </w:r>
      </w:ins>
      <w:ins w:id="282" w:author="AI YIFENG" w:date="2025-11-22T00:03:00Z">
        <w:r>
          <w:rPr>
            <w:sz w:val="24"/>
            <w:vertAlign w:val="superscript"/>
          </w:rPr>
          <w:fldChar w:fldCharType="begin"/>
        </w:r>
      </w:ins>
      <w:ins w:id="283" w:author="AI YIFENG" w:date="2025-11-22T00:03:00Z">
        <w:r>
          <w:rPr>
            <w:sz w:val="24"/>
            <w:vertAlign w:val="superscript"/>
          </w:rPr>
          <w:instrText xml:space="preserve"> REF _Ref213942118 \r \h  \* MERGEFORMAT </w:instrText>
        </w:r>
      </w:ins>
      <w:ins w:id="284" w:author="AI YIFENG" w:date="2025-11-22T00:03:00Z">
        <w:r>
          <w:rPr>
            <w:sz w:val="24"/>
            <w:vertAlign w:val="superscript"/>
          </w:rPr>
          <w:fldChar w:fldCharType="separate"/>
        </w:r>
      </w:ins>
      <w:ins w:id="285" w:author="AI YIFENG" w:date="2025-11-22T00:03:00Z">
        <w:r>
          <w:rPr>
            <w:sz w:val="24"/>
            <w:vertAlign w:val="superscript"/>
          </w:rPr>
          <w:t>4</w:t>
        </w:r>
      </w:ins>
      <w:ins w:id="286" w:author="AI YIFENG" w:date="2025-11-22T00:03:00Z">
        <w:r>
          <w:rPr>
            <w:sz w:val="24"/>
            <w:vertAlign w:val="superscript"/>
          </w:rPr>
          <w:fldChar w:fldCharType="end"/>
        </w:r>
      </w:ins>
      <w:ins w:id="287" w:author="AI YIFENG" w:date="2025-11-22T00:03:00Z">
        <w:r>
          <w:rPr>
            <w:rFonts w:hint="eastAsia"/>
            <w:sz w:val="24"/>
            <w:vertAlign w:val="superscript"/>
          </w:rPr>
          <w:t>,</w:t>
        </w:r>
      </w:ins>
      <w:ins w:id="288" w:author="AI YIFENG" w:date="2025-11-22T00:03:00Z">
        <w:r>
          <w:rPr>
            <w:sz w:val="24"/>
            <w:vertAlign w:val="superscript"/>
          </w:rPr>
          <w:fldChar w:fldCharType="begin"/>
        </w:r>
      </w:ins>
      <w:ins w:id="289" w:author="AI YIFENG" w:date="2025-11-22T00:03:00Z">
        <w:r>
          <w:rPr>
            <w:sz w:val="24"/>
            <w:vertAlign w:val="superscript"/>
          </w:rPr>
          <w:instrText xml:space="preserve"> </w:instrText>
        </w:r>
      </w:ins>
      <w:ins w:id="290" w:author="AI YIFENG" w:date="2025-11-22T00:03:00Z">
        <w:r>
          <w:rPr>
            <w:rFonts w:hint="eastAsia"/>
            <w:sz w:val="24"/>
            <w:vertAlign w:val="superscript"/>
          </w:rPr>
          <w:instrText xml:space="preserve">REF _Ref213942140 \r \h</w:instrText>
        </w:r>
      </w:ins>
      <w:ins w:id="291" w:author="AI YIFENG" w:date="2025-11-22T00:03:00Z">
        <w:r>
          <w:rPr>
            <w:sz w:val="24"/>
            <w:vertAlign w:val="superscript"/>
          </w:rPr>
          <w:instrText xml:space="preserve"> </w:instrText>
        </w:r>
      </w:ins>
      <w:ins w:id="292" w:author="AI YIFENG" w:date="2025-11-22T00:03:00Z">
        <w:r>
          <w:rPr>
            <w:sz w:val="24"/>
            <w:vertAlign w:val="superscript"/>
          </w:rPr>
          <w:fldChar w:fldCharType="separate"/>
        </w:r>
      </w:ins>
      <w:ins w:id="293" w:author="AI YIFENG" w:date="2025-11-22T00:03:00Z">
        <w:r>
          <w:rPr>
            <w:sz w:val="24"/>
            <w:vertAlign w:val="superscript"/>
          </w:rPr>
          <w:t>5</w:t>
        </w:r>
      </w:ins>
      <w:ins w:id="294" w:author="AI YIFENG" w:date="2025-11-22T00:03:00Z">
        <w:r>
          <w:rPr>
            <w:sz w:val="24"/>
            <w:vertAlign w:val="superscript"/>
          </w:rPr>
          <w:fldChar w:fldCharType="end"/>
        </w:r>
      </w:ins>
      <w:ins w:id="295" w:author="AI YIFENG" w:date="2025-11-22T00:03:00Z">
        <w:r>
          <w:rPr>
            <w:rFonts w:hint="eastAsia"/>
            <w:sz w:val="24"/>
            <w:vertAlign w:val="superscript"/>
          </w:rPr>
          <w:t>,</w:t>
        </w:r>
      </w:ins>
      <w:ins w:id="296" w:author="AI YIFENG" w:date="2025-11-22T00:03:00Z">
        <w:r>
          <w:rPr>
            <w:sz w:val="24"/>
            <w:vertAlign w:val="superscript"/>
          </w:rPr>
          <w:fldChar w:fldCharType="begin"/>
        </w:r>
      </w:ins>
      <w:ins w:id="297" w:author="AI YIFENG" w:date="2025-11-22T00:03:00Z">
        <w:r>
          <w:rPr>
            <w:sz w:val="24"/>
            <w:vertAlign w:val="superscript"/>
          </w:rPr>
          <w:instrText xml:space="preserve"> </w:instrText>
        </w:r>
      </w:ins>
      <w:ins w:id="298" w:author="AI YIFENG" w:date="2025-11-22T00:03:00Z">
        <w:r>
          <w:rPr>
            <w:rFonts w:hint="eastAsia"/>
            <w:sz w:val="24"/>
            <w:vertAlign w:val="superscript"/>
          </w:rPr>
          <w:instrText xml:space="preserve">REF _Ref213942146 \r \h</w:instrText>
        </w:r>
      </w:ins>
      <w:ins w:id="299" w:author="AI YIFENG" w:date="2025-11-22T00:03:00Z">
        <w:r>
          <w:rPr>
            <w:sz w:val="24"/>
            <w:vertAlign w:val="superscript"/>
          </w:rPr>
          <w:instrText xml:space="preserve"> </w:instrText>
        </w:r>
      </w:ins>
      <w:ins w:id="300" w:author="AI YIFENG" w:date="2025-11-22T00:03:00Z">
        <w:r>
          <w:rPr>
            <w:sz w:val="24"/>
            <w:vertAlign w:val="superscript"/>
          </w:rPr>
          <w:fldChar w:fldCharType="separate"/>
        </w:r>
      </w:ins>
      <w:ins w:id="301" w:author="AI YIFENG" w:date="2025-11-22T00:03:00Z">
        <w:r>
          <w:rPr>
            <w:sz w:val="24"/>
            <w:vertAlign w:val="superscript"/>
          </w:rPr>
          <w:t>6</w:t>
        </w:r>
      </w:ins>
      <w:ins w:id="302" w:author="AI YIFENG" w:date="2025-11-22T00:03:00Z">
        <w:r>
          <w:rPr>
            <w:sz w:val="24"/>
            <w:vertAlign w:val="superscript"/>
          </w:rPr>
          <w:fldChar w:fldCharType="end"/>
        </w:r>
      </w:ins>
      <w:ins w:id="303" w:author="AI YIFENG" w:date="2025-11-22T00:03:00Z">
        <w:r>
          <w:rPr>
            <w:rFonts w:hint="eastAsia"/>
            <w:sz w:val="24"/>
            <w:vertAlign w:val="superscript"/>
          </w:rPr>
          <w:t xml:space="preserve"> </w:t>
        </w:r>
      </w:ins>
      <w:ins w:id="304" w:author="AI YIFENG" w:date="2025-11-21T23:21:00Z">
        <w:r>
          <w:rPr>
            <w:sz w:val="24"/>
          </w:rPr>
          <w:t>to efficient Reynolds-averaged Navier–Stokes (RANS) models</w:t>
        </w:r>
      </w:ins>
      <w:ins w:id="305" w:author="AI YIFENG" w:date="2025-11-22T00:03:00Z">
        <w:r>
          <w:rPr>
            <w:sz w:val="24"/>
            <w:vertAlign w:val="superscript"/>
          </w:rPr>
          <w:fldChar w:fldCharType="begin"/>
        </w:r>
      </w:ins>
      <w:ins w:id="306" w:author="AI YIFENG" w:date="2025-11-22T00:03:00Z">
        <w:r>
          <w:rPr>
            <w:sz w:val="24"/>
            <w:vertAlign w:val="superscript"/>
          </w:rPr>
          <w:instrText xml:space="preserve"> REF _Ref213942152 \r \h  \* MERGEFORMAT </w:instrText>
        </w:r>
      </w:ins>
      <w:ins w:id="307" w:author="AI YIFENG" w:date="2025-11-22T00:03:00Z">
        <w:r>
          <w:rPr>
            <w:sz w:val="24"/>
            <w:vertAlign w:val="superscript"/>
          </w:rPr>
          <w:fldChar w:fldCharType="separate"/>
        </w:r>
      </w:ins>
      <w:ins w:id="308" w:author="AI YIFENG" w:date="2025-11-22T00:03:00Z">
        <w:r>
          <w:rPr>
            <w:sz w:val="24"/>
            <w:vertAlign w:val="superscript"/>
          </w:rPr>
          <w:t>7</w:t>
        </w:r>
      </w:ins>
      <w:ins w:id="309" w:author="AI YIFENG" w:date="2025-11-22T00:03:00Z">
        <w:r>
          <w:rPr>
            <w:sz w:val="24"/>
            <w:vertAlign w:val="superscript"/>
          </w:rPr>
          <w:fldChar w:fldCharType="end"/>
        </w:r>
      </w:ins>
      <w:ins w:id="310" w:author="AI YIFENG" w:date="2025-11-22T00:03:00Z">
        <w:r>
          <w:rPr>
            <w:rFonts w:hint="eastAsia"/>
            <w:sz w:val="24"/>
            <w:vertAlign w:val="superscript"/>
          </w:rPr>
          <w:t>,</w:t>
        </w:r>
      </w:ins>
      <w:ins w:id="311" w:author="AI YIFENG" w:date="2025-11-22T00:03:00Z">
        <w:r>
          <w:rPr>
            <w:sz w:val="24"/>
            <w:vertAlign w:val="superscript"/>
          </w:rPr>
          <w:fldChar w:fldCharType="begin"/>
        </w:r>
      </w:ins>
      <w:ins w:id="312" w:author="AI YIFENG" w:date="2025-11-22T00:03:00Z">
        <w:r>
          <w:rPr>
            <w:sz w:val="24"/>
            <w:vertAlign w:val="superscript"/>
          </w:rPr>
          <w:instrText xml:space="preserve"> </w:instrText>
        </w:r>
      </w:ins>
      <w:ins w:id="313" w:author="AI YIFENG" w:date="2025-11-22T00:03:00Z">
        <w:r>
          <w:rPr>
            <w:rFonts w:hint="eastAsia"/>
            <w:sz w:val="24"/>
            <w:vertAlign w:val="superscript"/>
          </w:rPr>
          <w:instrText xml:space="preserve">REF _Ref213942162 \r \h</w:instrText>
        </w:r>
      </w:ins>
      <w:ins w:id="314" w:author="AI YIFENG" w:date="2025-11-22T00:03:00Z">
        <w:r>
          <w:rPr>
            <w:sz w:val="24"/>
            <w:vertAlign w:val="superscript"/>
          </w:rPr>
          <w:instrText xml:space="preserve"> </w:instrText>
        </w:r>
      </w:ins>
      <w:ins w:id="315" w:author="AI YIFENG" w:date="2025-11-22T00:03:00Z">
        <w:r>
          <w:rPr>
            <w:sz w:val="24"/>
            <w:vertAlign w:val="superscript"/>
          </w:rPr>
          <w:fldChar w:fldCharType="separate"/>
        </w:r>
      </w:ins>
      <w:ins w:id="316" w:author="AI YIFENG" w:date="2025-11-22T00:03:00Z">
        <w:r>
          <w:rPr>
            <w:sz w:val="24"/>
            <w:vertAlign w:val="superscript"/>
          </w:rPr>
          <w:t>8</w:t>
        </w:r>
      </w:ins>
      <w:ins w:id="317" w:author="AI YIFENG" w:date="2025-11-22T00:03:00Z">
        <w:r>
          <w:rPr>
            <w:sz w:val="24"/>
            <w:vertAlign w:val="superscript"/>
          </w:rPr>
          <w:fldChar w:fldCharType="end"/>
        </w:r>
      </w:ins>
      <w:ins w:id="318" w:author="AI YIFENG" w:date="2025-11-22T00:03:00Z">
        <w:r>
          <w:rPr>
            <w:rFonts w:hint="eastAsia"/>
            <w:sz w:val="24"/>
            <w:vertAlign w:val="superscript"/>
          </w:rPr>
          <w:t>,</w:t>
        </w:r>
      </w:ins>
      <w:ins w:id="319" w:author="AI YIFENG" w:date="2025-11-22T00:03:00Z">
        <w:r>
          <w:rPr>
            <w:sz w:val="24"/>
            <w:vertAlign w:val="superscript"/>
          </w:rPr>
          <w:fldChar w:fldCharType="begin"/>
        </w:r>
      </w:ins>
      <w:ins w:id="320" w:author="AI YIFENG" w:date="2025-11-22T00:03:00Z">
        <w:r>
          <w:rPr>
            <w:sz w:val="24"/>
            <w:vertAlign w:val="superscript"/>
          </w:rPr>
          <w:instrText xml:space="preserve"> </w:instrText>
        </w:r>
      </w:ins>
      <w:ins w:id="321" w:author="AI YIFENG" w:date="2025-11-22T00:03:00Z">
        <w:r>
          <w:rPr>
            <w:rFonts w:hint="eastAsia"/>
            <w:sz w:val="24"/>
            <w:vertAlign w:val="superscript"/>
          </w:rPr>
          <w:instrText xml:space="preserve">REF _Ref213942168 \r \h</w:instrText>
        </w:r>
      </w:ins>
      <w:ins w:id="322" w:author="AI YIFENG" w:date="2025-11-22T00:03:00Z">
        <w:r>
          <w:rPr>
            <w:sz w:val="24"/>
            <w:vertAlign w:val="superscript"/>
          </w:rPr>
          <w:instrText xml:space="preserve"> </w:instrText>
        </w:r>
      </w:ins>
      <w:ins w:id="323" w:author="AI YIFENG" w:date="2025-11-22T00:03:00Z">
        <w:r>
          <w:rPr>
            <w:sz w:val="24"/>
            <w:vertAlign w:val="superscript"/>
          </w:rPr>
          <w:fldChar w:fldCharType="separate"/>
        </w:r>
      </w:ins>
      <w:ins w:id="324" w:author="AI YIFENG" w:date="2025-11-22T00:03:00Z">
        <w:r>
          <w:rPr>
            <w:sz w:val="24"/>
            <w:vertAlign w:val="superscript"/>
          </w:rPr>
          <w:t>9</w:t>
        </w:r>
      </w:ins>
      <w:ins w:id="325" w:author="AI YIFENG" w:date="2025-11-22T00:03:00Z">
        <w:r>
          <w:rPr>
            <w:sz w:val="24"/>
            <w:vertAlign w:val="superscript"/>
          </w:rPr>
          <w:fldChar w:fldCharType="end"/>
        </w:r>
      </w:ins>
      <w:ins w:id="326" w:author="AI YIFENG" w:date="2025-11-21T23:21:00Z">
        <w:r>
          <w:rPr>
            <w:sz w:val="24"/>
          </w:rPr>
          <w:t>, or through experimental wind-tunnel validation using particle image velocimetry</w:t>
        </w:r>
      </w:ins>
      <w:ins w:id="327" w:author="AI YIFENG" w:date="2025-11-22T00:03:00Z">
        <w:r>
          <w:rPr>
            <w:sz w:val="24"/>
            <w:vertAlign w:val="superscript"/>
          </w:rPr>
          <w:fldChar w:fldCharType="begin"/>
        </w:r>
      </w:ins>
      <w:ins w:id="328" w:author="AI YIFENG" w:date="2025-11-22T00:03:00Z">
        <w:r>
          <w:rPr>
            <w:sz w:val="24"/>
            <w:vertAlign w:val="superscript"/>
          </w:rPr>
          <w:instrText xml:space="preserve"> REF _Ref213942198 \r \h  \* MERGEFORMAT </w:instrText>
        </w:r>
      </w:ins>
      <w:ins w:id="329" w:author="AI YIFENG" w:date="2025-11-22T00:03:00Z">
        <w:r>
          <w:rPr>
            <w:sz w:val="24"/>
            <w:vertAlign w:val="superscript"/>
          </w:rPr>
          <w:fldChar w:fldCharType="separate"/>
        </w:r>
      </w:ins>
      <w:ins w:id="330" w:author="AI YIFENG" w:date="2025-11-22T00:03:00Z">
        <w:r>
          <w:rPr>
            <w:sz w:val="24"/>
            <w:vertAlign w:val="superscript"/>
          </w:rPr>
          <w:t>10</w:t>
        </w:r>
      </w:ins>
      <w:ins w:id="331" w:author="AI YIFENG" w:date="2025-11-22T00:03:00Z">
        <w:r>
          <w:rPr>
            <w:sz w:val="24"/>
            <w:vertAlign w:val="superscript"/>
          </w:rPr>
          <w:fldChar w:fldCharType="end"/>
        </w:r>
      </w:ins>
      <w:ins w:id="332" w:author="AI YIFENG" w:date="2025-11-22T00:03:00Z">
        <w:r>
          <w:rPr>
            <w:rFonts w:hint="eastAsia"/>
            <w:sz w:val="24"/>
            <w:vertAlign w:val="superscript"/>
          </w:rPr>
          <w:t>,</w:t>
        </w:r>
      </w:ins>
      <w:ins w:id="333" w:author="AI YIFENG" w:date="2025-11-22T00:03:00Z">
        <w:r>
          <w:rPr>
            <w:sz w:val="24"/>
            <w:vertAlign w:val="superscript"/>
          </w:rPr>
          <w:fldChar w:fldCharType="begin"/>
        </w:r>
      </w:ins>
      <w:ins w:id="334" w:author="AI YIFENG" w:date="2025-11-22T00:03:00Z">
        <w:r>
          <w:rPr>
            <w:sz w:val="24"/>
            <w:vertAlign w:val="superscript"/>
          </w:rPr>
          <w:instrText xml:space="preserve"> </w:instrText>
        </w:r>
      </w:ins>
      <w:ins w:id="335" w:author="AI YIFENG" w:date="2025-11-22T00:03:00Z">
        <w:r>
          <w:rPr>
            <w:rFonts w:hint="eastAsia"/>
            <w:sz w:val="24"/>
            <w:vertAlign w:val="superscript"/>
          </w:rPr>
          <w:instrText xml:space="preserve">REF _Ref213942204 \r \h</w:instrText>
        </w:r>
      </w:ins>
      <w:ins w:id="336" w:author="AI YIFENG" w:date="2025-11-22T00:03:00Z">
        <w:r>
          <w:rPr>
            <w:sz w:val="24"/>
            <w:vertAlign w:val="superscript"/>
          </w:rPr>
          <w:instrText xml:space="preserve"> </w:instrText>
        </w:r>
      </w:ins>
      <w:ins w:id="337" w:author="AI YIFENG" w:date="2025-11-22T00:03:00Z">
        <w:r>
          <w:rPr>
            <w:sz w:val="24"/>
            <w:vertAlign w:val="superscript"/>
          </w:rPr>
          <w:fldChar w:fldCharType="separate"/>
        </w:r>
      </w:ins>
      <w:ins w:id="338" w:author="AI YIFENG" w:date="2025-11-22T00:03:00Z">
        <w:r>
          <w:rPr>
            <w:sz w:val="24"/>
            <w:vertAlign w:val="superscript"/>
          </w:rPr>
          <w:t>11</w:t>
        </w:r>
      </w:ins>
      <w:ins w:id="339" w:author="AI YIFENG" w:date="2025-11-22T00:03:00Z">
        <w:r>
          <w:rPr>
            <w:sz w:val="24"/>
            <w:vertAlign w:val="superscript"/>
          </w:rPr>
          <w:fldChar w:fldCharType="end"/>
        </w:r>
      </w:ins>
      <w:ins w:id="340" w:author="AI YIFENG" w:date="2025-11-22T00:03:00Z">
        <w:r>
          <w:rPr>
            <w:rFonts w:hint="eastAsia"/>
            <w:sz w:val="24"/>
            <w:vertAlign w:val="superscript"/>
          </w:rPr>
          <w:t>,12,13</w:t>
        </w:r>
      </w:ins>
      <w:ins w:id="341" w:author="AI YIFENG" w:date="2025-11-21T23:21:00Z">
        <w:r>
          <w:rPr>
            <w:sz w:val="24"/>
          </w:rPr>
          <w:t>.</w:t>
        </w:r>
      </w:ins>
    </w:p>
    <w:bookmarkEnd w:id="6"/>
    <w:p w14:paraId="06C7CD8B">
      <w:pPr>
        <w:ind w:firstLine="420"/>
        <w:jc w:val="both"/>
        <w:rPr>
          <w:ins w:id="342" w:author="AI YIFENG" w:date="2025-11-26T16:23:00Z"/>
          <w:rFonts w:hint="eastAsia"/>
          <w:sz w:val="24"/>
        </w:rPr>
      </w:pPr>
      <w:bookmarkStart w:id="8" w:name="OLE_LINK15"/>
      <w:r>
        <w:rPr>
          <w:sz w:val="24"/>
        </w:rPr>
        <w:t>To overcome these limitations, inverse airfoil design strategies have emerged, deriving profiles directly from aerodynamic targets in turbulence-dominated aircraft or laminar bionic systems</w:t>
      </w:r>
      <w:bookmarkEnd w:id="8"/>
      <w:r>
        <w:rPr>
          <w:sz w:val="24"/>
        </w:rPr>
        <w:t>.</w:t>
      </w:r>
      <w:ins w:id="343" w:author="AI YIFENG" w:date="2025-11-13T12:28:00Z">
        <w:r>
          <w:rPr>
            <w:rFonts w:hint="eastAsia"/>
            <w:sz w:val="24"/>
          </w:rPr>
          <w:t xml:space="preserve"> </w:t>
        </w:r>
      </w:ins>
      <w:del w:id="344" w:author="AI YIFENG" w:date="2025-11-13T12:28:00Z">
        <w:r>
          <w:rPr>
            <w:sz w:val="24"/>
          </w:rPr>
          <w:delText xml:space="preserve"> </w:delText>
        </w:r>
      </w:del>
      <w:del w:id="345" w:author="AI YIFENG" w:date="2025-11-13T12:28:00Z">
        <w:r>
          <w:rPr>
            <w:rFonts w:hint="eastAsia"/>
            <w:sz w:val="24"/>
          </w:rPr>
          <w:delText xml:space="preserve"> </w:delText>
        </w:r>
      </w:del>
      <w:r>
        <w:rPr>
          <w:sz w:val="24"/>
        </w:rPr>
        <w:t>Recent machine learning</w:t>
      </w:r>
      <w:del w:id="346" w:author="AI YIFENG" w:date="2025-11-26T16:13:00Z">
        <w:r>
          <w:rPr>
            <w:sz w:val="24"/>
          </w:rPr>
          <w:delText xml:space="preserve"> (ML)</w:delText>
        </w:r>
      </w:del>
      <w:r>
        <w:rPr>
          <w:sz w:val="24"/>
        </w:rPr>
        <w:t xml:space="preserve"> approaches</w:t>
      </w:r>
      <w:del w:id="347" w:author="AI YIFENG" w:date="2025-11-13T12:55:00Z">
        <w:r>
          <w:rPr>
            <w:sz w:val="24"/>
          </w:rPr>
          <w:delText>—</w:delText>
        </w:r>
      </w:del>
      <w:ins w:id="348" w:author="AI YIFENG" w:date="2025-11-13T12:55:00Z">
        <w:r>
          <w:rPr>
            <w:rFonts w:hint="eastAsia"/>
            <w:sz w:val="24"/>
          </w:rPr>
          <w:t xml:space="preserve"> </w:t>
        </w:r>
      </w:ins>
      <w:r>
        <w:rPr>
          <w:sz w:val="24"/>
        </w:rPr>
        <w:t>such as convolutional neural networks</w:t>
      </w:r>
      <w:ins w:id="349" w:author="AI YIFENG" w:date="2025-11-13T16:03:00Z">
        <w:r>
          <w:rPr>
            <w:sz w:val="24"/>
            <w:vertAlign w:val="superscript"/>
          </w:rPr>
          <w:fldChar w:fldCharType="begin"/>
        </w:r>
      </w:ins>
      <w:ins w:id="350" w:author="AI YIFENG" w:date="2025-11-13T16:03:00Z">
        <w:r>
          <w:rPr>
            <w:sz w:val="24"/>
            <w:vertAlign w:val="superscript"/>
          </w:rPr>
          <w:instrText xml:space="preserve"> REF _Ref213942247 \r \h </w:instrText>
        </w:r>
      </w:ins>
      <w:r>
        <w:rPr>
          <w:sz w:val="24"/>
          <w:vertAlign w:val="superscript"/>
        </w:rPr>
        <w:instrText xml:space="preserve"> \* MERGEFORMAT </w:instrText>
      </w:r>
      <w:ins w:id="351" w:author="AI YIFENG" w:date="2025-11-13T16:03:00Z">
        <w:r>
          <w:rPr>
            <w:sz w:val="24"/>
            <w:vertAlign w:val="superscript"/>
          </w:rPr>
          <w:fldChar w:fldCharType="separate"/>
        </w:r>
      </w:ins>
      <w:ins w:id="352" w:author="AI YIFENG" w:date="2025-11-13T16:03:00Z">
        <w:r>
          <w:rPr>
            <w:sz w:val="24"/>
            <w:vertAlign w:val="superscript"/>
          </w:rPr>
          <w:t>14</w:t>
        </w:r>
      </w:ins>
      <w:ins w:id="353" w:author="AI YIFENG" w:date="2025-11-13T16:03:00Z">
        <w:r>
          <w:rPr>
            <w:sz w:val="24"/>
            <w:vertAlign w:val="superscript"/>
          </w:rPr>
          <w:fldChar w:fldCharType="end"/>
        </w:r>
      </w:ins>
      <w:del w:id="354" w:author="AI YIFENG" w:date="2025-11-13T16:03:00Z">
        <w:r>
          <w:rPr>
            <w:rFonts w:hint="eastAsia"/>
            <w:sz w:val="24"/>
            <w:vertAlign w:val="superscript"/>
          </w:rPr>
          <w:delText>14</w:delText>
        </w:r>
      </w:del>
      <w:r>
        <w:rPr>
          <w:sz w:val="24"/>
        </w:rPr>
        <w:t xml:space="preserve"> and reinforcement learning</w:t>
      </w:r>
      <w:ins w:id="355" w:author="AI YIFENG" w:date="2025-11-13T16:03:00Z">
        <w:r>
          <w:rPr>
            <w:sz w:val="24"/>
            <w:vertAlign w:val="superscript"/>
          </w:rPr>
          <w:fldChar w:fldCharType="begin"/>
        </w:r>
      </w:ins>
      <w:ins w:id="356" w:author="AI YIFENG" w:date="2025-11-13T16:03:00Z">
        <w:r>
          <w:rPr>
            <w:sz w:val="24"/>
            <w:vertAlign w:val="superscript"/>
          </w:rPr>
          <w:instrText xml:space="preserve"> REF _Ref213942254 \r \h </w:instrText>
        </w:r>
      </w:ins>
      <w:r>
        <w:rPr>
          <w:sz w:val="24"/>
          <w:vertAlign w:val="superscript"/>
        </w:rPr>
        <w:instrText xml:space="preserve"> \* MERGEFORMAT </w:instrText>
      </w:r>
      <w:ins w:id="357" w:author="AI YIFENG" w:date="2025-11-13T16:03:00Z">
        <w:r>
          <w:rPr>
            <w:sz w:val="24"/>
            <w:vertAlign w:val="superscript"/>
          </w:rPr>
          <w:fldChar w:fldCharType="separate"/>
        </w:r>
      </w:ins>
      <w:ins w:id="358" w:author="AI YIFENG" w:date="2025-11-13T16:03:00Z">
        <w:r>
          <w:rPr>
            <w:sz w:val="24"/>
            <w:vertAlign w:val="superscript"/>
          </w:rPr>
          <w:t>15</w:t>
        </w:r>
      </w:ins>
      <w:ins w:id="359" w:author="AI YIFENG" w:date="2025-11-13T16:03:00Z">
        <w:r>
          <w:rPr>
            <w:sz w:val="24"/>
            <w:vertAlign w:val="superscript"/>
          </w:rPr>
          <w:fldChar w:fldCharType="end"/>
        </w:r>
      </w:ins>
      <w:del w:id="360" w:author="AI YIFENG" w:date="2025-11-13T16:03:00Z">
        <w:r>
          <w:rPr>
            <w:rFonts w:hint="eastAsia"/>
            <w:sz w:val="24"/>
            <w:vertAlign w:val="superscript"/>
          </w:rPr>
          <w:delText>15</w:delText>
        </w:r>
      </w:del>
      <w:del w:id="361" w:author="AI YIFENG" w:date="2025-11-13T12:55:00Z">
        <w:r>
          <w:rPr>
            <w:sz w:val="24"/>
          </w:rPr>
          <w:delText>—</w:delText>
        </w:r>
      </w:del>
      <w:ins w:id="362" w:author="AI YIFENG" w:date="2025-11-13T12:55:00Z">
        <w:r>
          <w:rPr>
            <w:rFonts w:hint="eastAsia"/>
            <w:sz w:val="24"/>
          </w:rPr>
          <w:t xml:space="preserve"> </w:t>
        </w:r>
      </w:ins>
      <w:r>
        <w:rPr>
          <w:sz w:val="24"/>
        </w:rPr>
        <w:t>capture nonlinear geometry</w:t>
      </w:r>
      <w:del w:id="363" w:author="AI YIFENG" w:date="2025-11-13T12:55:00Z">
        <w:r>
          <w:rPr>
            <w:sz w:val="24"/>
          </w:rPr>
          <w:delText>–</w:delText>
        </w:r>
      </w:del>
      <w:ins w:id="364" w:author="AI YIFENG" w:date="2025-11-13T12:55:00Z">
        <w:r>
          <w:rPr>
            <w:rFonts w:hint="eastAsia"/>
            <w:sz w:val="24"/>
          </w:rPr>
          <w:t xml:space="preserve"> </w:t>
        </w:r>
      </w:ins>
      <w:r>
        <w:rPr>
          <w:sz w:val="24"/>
        </w:rPr>
        <w:t>performance mappings, improving</w:t>
      </w:r>
      <w:ins w:id="365" w:author="AI YIFENG" w:date="2025-11-26T17:59:00Z">
        <w:r>
          <w:rPr>
            <w:rFonts w:hint="eastAsia"/>
            <w:sz w:val="24"/>
          </w:rPr>
          <w:t xml:space="preserve"> design</w:t>
        </w:r>
      </w:ins>
      <w:r>
        <w:rPr>
          <w:sz w:val="24"/>
        </w:rPr>
        <w:t xml:space="preserve"> efficiency</w:t>
      </w:r>
      <w:ins w:id="366" w:author="AI YIFENG" w:date="2025-11-26T17:59:00Z">
        <w:r>
          <w:rPr>
            <w:rFonts w:hint="eastAsia"/>
            <w:sz w:val="24"/>
          </w:rPr>
          <w:t>.</w:t>
        </w:r>
      </w:ins>
    </w:p>
    <w:p w14:paraId="57C75D38">
      <w:pPr>
        <w:ind w:firstLine="420"/>
        <w:jc w:val="both"/>
        <w:rPr>
          <w:ins w:id="367" w:author="AI YIFENG" w:date="2025-11-26T16:18:00Z"/>
          <w:rFonts w:hint="eastAsia"/>
          <w:sz w:val="24"/>
        </w:rPr>
      </w:pPr>
      <w:r>
        <w:rPr>
          <w:sz w:val="24"/>
        </w:rPr>
        <w:t xml:space="preserve"> </w:t>
      </w:r>
      <w:r>
        <w:rPr>
          <w:strike/>
          <w:sz w:val="24"/>
          <w:rPrChange w:id="368" w:author="AI YIFENG" w:date="2025-11-26T16:22:00Z">
            <w:rPr>
              <w:sz w:val="24"/>
            </w:rPr>
          </w:rPrChange>
        </w:rPr>
        <w:t>but lacking physical interpretability</w:t>
      </w:r>
      <w:r>
        <w:rPr>
          <w:sz w:val="24"/>
        </w:rPr>
        <w:t xml:space="preserve">. </w:t>
      </w:r>
      <w:del w:id="369" w:author="AI YIFENG" w:date="2025-11-13T12:27:00Z">
        <w:r>
          <w:rPr>
            <w:rFonts w:hint="eastAsia"/>
            <w:strike/>
            <w:sz w:val="24"/>
            <w:rPrChange w:id="370" w:author="AI YIFENG" w:date="2025-11-26T16:21:00Z">
              <w:rPr>
                <w:rFonts w:hint="eastAsia"/>
                <w:sz w:val="24"/>
              </w:rPr>
            </w:rPrChange>
          </w:rPr>
          <w:delText xml:space="preserve"> </w:delText>
        </w:r>
      </w:del>
      <w:r>
        <w:rPr>
          <w:strike/>
          <w:sz w:val="24"/>
          <w:highlight w:val="yellow"/>
          <w:rPrChange w:id="371" w:author="AI YIFENG" w:date="2025-11-26T16:21:00Z">
            <w:rPr>
              <w:sz w:val="24"/>
            </w:rPr>
          </w:rPrChange>
        </w:rPr>
        <w:t>Generative diffusion frameworks, including denoising diffusion probabilistic models (DDPMs)</w:t>
      </w:r>
      <w:ins w:id="372" w:author="AI YIFENG" w:date="2025-11-13T16:04:00Z">
        <w:r>
          <w:rPr>
            <w:strike/>
            <w:sz w:val="24"/>
            <w:highlight w:val="yellow"/>
            <w:vertAlign w:val="superscript"/>
            <w:rPrChange w:id="373" w:author="AI YIFENG" w:date="2025-11-26T16:21:00Z">
              <w:rPr>
                <w:sz w:val="24"/>
                <w:vertAlign w:val="superscript"/>
              </w:rPr>
            </w:rPrChange>
          </w:rPr>
          <w:fldChar w:fldCharType="begin"/>
        </w:r>
      </w:ins>
      <w:ins w:id="374" w:author="AI YIFENG" w:date="2025-11-13T16:04:00Z">
        <w:r>
          <w:rPr>
            <w:strike/>
            <w:sz w:val="24"/>
            <w:highlight w:val="yellow"/>
            <w:vertAlign w:val="superscript"/>
            <w:rPrChange w:id="375" w:author="AI YIFENG" w:date="2025-11-26T16:21:00Z">
              <w:rPr>
                <w:sz w:val="24"/>
                <w:vertAlign w:val="superscript"/>
              </w:rPr>
            </w:rPrChange>
          </w:rPr>
          <w:instrText xml:space="preserve"> REF _Ref213942273 \r \h </w:instrText>
        </w:r>
      </w:ins>
      <w:ins w:id="376" w:author="AI YIFENG" w:date="2025-11-13T16:04:00Z">
        <w:r>
          <w:rPr>
            <w:strike/>
            <w:sz w:val="24"/>
            <w:highlight w:val="yellow"/>
            <w:vertAlign w:val="superscript"/>
            <w:rPrChange w:id="377" w:author="AI YIFENG" w:date="2025-11-26T16:21:00Z">
              <w:rPr>
                <w:sz w:val="24"/>
                <w:vertAlign w:val="superscript"/>
              </w:rPr>
            </w:rPrChange>
          </w:rPr>
          <w:instrText xml:space="preserve"> \* MERGEFORMAT </w:instrText>
        </w:r>
      </w:ins>
      <w:ins w:id="378" w:author="AI YIFENG" w:date="2025-11-13T16:04:00Z">
        <w:r>
          <w:rPr>
            <w:strike/>
            <w:sz w:val="24"/>
            <w:highlight w:val="yellow"/>
            <w:vertAlign w:val="superscript"/>
            <w:rPrChange w:id="379" w:author="AI YIFENG" w:date="2025-11-26T16:21:00Z">
              <w:rPr>
                <w:sz w:val="24"/>
                <w:vertAlign w:val="superscript"/>
              </w:rPr>
            </w:rPrChange>
          </w:rPr>
          <w:fldChar w:fldCharType="separate"/>
        </w:r>
      </w:ins>
      <w:ins w:id="380" w:author="AI YIFENG" w:date="2025-11-13T16:04:00Z">
        <w:r>
          <w:rPr>
            <w:strike/>
            <w:sz w:val="24"/>
            <w:highlight w:val="yellow"/>
            <w:vertAlign w:val="superscript"/>
            <w:rPrChange w:id="381" w:author="AI YIFENG" w:date="2025-11-26T16:21:00Z">
              <w:rPr>
                <w:sz w:val="24"/>
                <w:vertAlign w:val="superscript"/>
              </w:rPr>
            </w:rPrChange>
          </w:rPr>
          <w:t>16</w:t>
        </w:r>
      </w:ins>
      <w:ins w:id="382" w:author="AI YIFENG" w:date="2025-11-13T16:04:00Z">
        <w:r>
          <w:rPr>
            <w:strike/>
            <w:sz w:val="24"/>
            <w:highlight w:val="yellow"/>
            <w:vertAlign w:val="superscript"/>
            <w:rPrChange w:id="383" w:author="AI YIFENG" w:date="2025-11-26T16:21:00Z">
              <w:rPr>
                <w:sz w:val="24"/>
                <w:vertAlign w:val="superscript"/>
              </w:rPr>
            </w:rPrChange>
          </w:rPr>
          <w:fldChar w:fldCharType="end"/>
        </w:r>
      </w:ins>
      <w:del w:id="384" w:author="AI YIFENG" w:date="2025-11-13T16:04:00Z">
        <w:r>
          <w:rPr>
            <w:rFonts w:hint="eastAsia"/>
            <w:strike/>
            <w:sz w:val="24"/>
            <w:highlight w:val="yellow"/>
            <w:vertAlign w:val="superscript"/>
            <w:rPrChange w:id="385" w:author="AI YIFENG" w:date="2025-11-26T16:21:00Z">
              <w:rPr>
                <w:rFonts w:hint="eastAsia"/>
                <w:sz w:val="24"/>
                <w:vertAlign w:val="superscript"/>
              </w:rPr>
            </w:rPrChange>
          </w:rPr>
          <w:delText>16</w:delText>
        </w:r>
      </w:del>
      <w:r>
        <w:rPr>
          <w:strike/>
          <w:sz w:val="24"/>
          <w:highlight w:val="yellow"/>
          <w:rPrChange w:id="386" w:author="AI YIFENG" w:date="2025-11-26T16:21:00Z">
            <w:rPr>
              <w:sz w:val="24"/>
            </w:rPr>
          </w:rPrChange>
        </w:rPr>
        <w:t>, address this issue by learning multimodal geometry</w:t>
      </w:r>
      <w:del w:id="387" w:author="AI YIFENG" w:date="2025-11-13T12:55:00Z">
        <w:r>
          <w:rPr>
            <w:strike/>
            <w:sz w:val="24"/>
            <w:highlight w:val="yellow"/>
            <w:rPrChange w:id="388" w:author="AI YIFENG" w:date="2025-11-26T16:21:00Z">
              <w:rPr>
                <w:sz w:val="24"/>
              </w:rPr>
            </w:rPrChange>
          </w:rPr>
          <w:delText>–</w:delText>
        </w:r>
      </w:del>
      <w:ins w:id="389" w:author="AI YIFENG" w:date="2025-11-13T12:55:00Z">
        <w:r>
          <w:rPr>
            <w:rFonts w:hint="eastAsia"/>
            <w:strike/>
            <w:sz w:val="24"/>
            <w:highlight w:val="yellow"/>
            <w:rPrChange w:id="390" w:author="AI YIFENG" w:date="2025-11-26T16:21:00Z">
              <w:rPr>
                <w:rFonts w:hint="eastAsia"/>
                <w:sz w:val="24"/>
              </w:rPr>
            </w:rPrChange>
          </w:rPr>
          <w:t xml:space="preserve"> </w:t>
        </w:r>
      </w:ins>
      <w:r>
        <w:rPr>
          <w:strike/>
          <w:sz w:val="24"/>
          <w:highlight w:val="yellow"/>
          <w:rPrChange w:id="391" w:author="AI YIFENG" w:date="2025-11-26T16:21:00Z">
            <w:rPr>
              <w:sz w:val="24"/>
            </w:rPr>
          </w:rPrChange>
        </w:rPr>
        <w:t>performance distributions through iterative denoising processes</w:t>
      </w:r>
      <w:r>
        <w:rPr>
          <w:strike/>
          <w:sz w:val="24"/>
          <w:rPrChange w:id="392" w:author="AI YIFENG" w:date="2025-11-26T16:21:00Z">
            <w:rPr>
              <w:sz w:val="24"/>
            </w:rPr>
          </w:rPrChange>
        </w:rPr>
        <w:t>.</w:t>
      </w:r>
    </w:p>
    <w:p w14:paraId="77662E1C">
      <w:pPr>
        <w:ind w:firstLine="420"/>
        <w:jc w:val="both"/>
        <w:rPr>
          <w:strike/>
          <w:sz w:val="24"/>
          <w:rPrChange w:id="393" w:author="AI YIFENG" w:date="2025-11-26T16:32:00Z">
            <w:rPr>
              <w:sz w:val="24"/>
            </w:rPr>
          </w:rPrChange>
        </w:rPr>
      </w:pPr>
      <w:del w:id="394" w:author="AI YIFENG" w:date="2025-11-13T12:27:00Z">
        <w:r>
          <w:rPr>
            <w:strike/>
            <w:sz w:val="24"/>
            <w:rPrChange w:id="395" w:author="AI YIFENG" w:date="2025-11-26T16:32:00Z">
              <w:rPr>
                <w:sz w:val="24"/>
              </w:rPr>
            </w:rPrChange>
          </w:rPr>
          <w:delText xml:space="preserve"> </w:delText>
        </w:r>
      </w:del>
      <w:r>
        <w:rPr>
          <w:strike/>
          <w:sz w:val="24"/>
          <w:highlight w:val="yellow"/>
          <w:rPrChange w:id="396" w:author="AI YIFENG" w:date="2025-11-26T16:32:00Z">
            <w:rPr>
              <w:sz w:val="24"/>
            </w:rPr>
          </w:rPrChange>
        </w:rPr>
        <w:t xml:space="preserve">DDPMs can </w:t>
      </w:r>
      <w:del w:id="397" w:author="AI YIFENG" w:date="2025-11-26T16:20:00Z">
        <w:r>
          <w:rPr>
            <w:strike/>
            <w:sz w:val="24"/>
            <w:highlight w:val="yellow"/>
            <w:rPrChange w:id="398" w:author="AI YIFENG" w:date="2025-11-26T16:32:00Z">
              <w:rPr>
                <w:sz w:val="24"/>
              </w:rPr>
            </w:rPrChange>
          </w:rPr>
          <w:delText xml:space="preserve">reconstruct </w:delText>
        </w:r>
      </w:del>
      <w:ins w:id="399" w:author="AI YIFENG" w:date="2025-11-26T16:20:00Z">
        <w:r>
          <w:rPr>
            <w:rFonts w:hint="eastAsia"/>
            <w:strike/>
            <w:sz w:val="24"/>
            <w:highlight w:val="yellow"/>
            <w:rPrChange w:id="400" w:author="AI YIFENG" w:date="2025-11-26T16:32:00Z">
              <w:rPr>
                <w:rFonts w:hint="eastAsia"/>
                <w:sz w:val="24"/>
              </w:rPr>
            </w:rPrChange>
          </w:rPr>
          <w:t>predic</w:t>
        </w:r>
      </w:ins>
      <w:ins w:id="401" w:author="AI YIFENG" w:date="2025-11-26T16:20:00Z">
        <w:r>
          <w:rPr>
            <w:strike/>
            <w:sz w:val="24"/>
            <w:highlight w:val="yellow"/>
            <w:rPrChange w:id="402" w:author="AI YIFENG" w:date="2025-11-26T16:32:00Z">
              <w:rPr>
                <w:sz w:val="24"/>
              </w:rPr>
            </w:rPrChange>
          </w:rPr>
          <w:t xml:space="preserve">t </w:t>
        </w:r>
      </w:ins>
      <w:r>
        <w:rPr>
          <w:strike/>
          <w:sz w:val="24"/>
          <w:highlight w:val="yellow"/>
          <w:rPrChange w:id="403" w:author="AI YIFENG" w:date="2025-11-26T16:32:00Z">
            <w:rPr>
              <w:sz w:val="24"/>
            </w:rPr>
          </w:rPrChange>
        </w:rPr>
        <w:t xml:space="preserve">high-dimensional flow fields from simple conditioning inputs such as </w:t>
      </w:r>
      <w:r>
        <w:rPr>
          <w:i/>
          <w:iCs/>
          <w:strike/>
          <w:sz w:val="24"/>
          <w:highlight w:val="yellow"/>
          <w:rPrChange w:id="404" w:author="AI YIFENG" w:date="2025-11-26T16:32:00Z">
            <w:rPr>
              <w:i/>
              <w:iCs/>
              <w:sz w:val="24"/>
            </w:rPr>
          </w:rPrChange>
        </w:rPr>
        <w:t>C</w:t>
      </w:r>
      <w:r>
        <w:rPr>
          <w:i/>
          <w:iCs/>
          <w:strike/>
          <w:sz w:val="24"/>
          <w:highlight w:val="yellow"/>
          <w:vertAlign w:val="subscript"/>
          <w:rPrChange w:id="405" w:author="AI YIFENG" w:date="2025-11-26T16:32:00Z">
            <w:rPr>
              <w:i/>
              <w:iCs/>
              <w:sz w:val="24"/>
              <w:vertAlign w:val="subscript"/>
            </w:rPr>
          </w:rPrChange>
        </w:rPr>
        <w:t>L</w:t>
      </w:r>
      <w:r>
        <w:rPr>
          <w:strike/>
          <w:sz w:val="24"/>
          <w:highlight w:val="yellow"/>
          <w:rPrChange w:id="406" w:author="AI YIFENG" w:date="2025-11-26T16:32:00Z">
            <w:rPr>
              <w:sz w:val="24"/>
            </w:rPr>
          </w:rPrChange>
        </w:rPr>
        <w:t>/</w:t>
      </w:r>
      <w:r>
        <w:rPr>
          <w:i/>
          <w:iCs/>
          <w:strike/>
          <w:sz w:val="24"/>
          <w:highlight w:val="yellow"/>
          <w:rPrChange w:id="407" w:author="AI YIFENG" w:date="2025-11-26T16:32:00Z">
            <w:rPr>
              <w:i/>
              <w:iCs/>
              <w:sz w:val="24"/>
            </w:rPr>
          </w:rPrChange>
        </w:rPr>
        <w:t>C</w:t>
      </w:r>
      <w:r>
        <w:rPr>
          <w:i/>
          <w:iCs/>
          <w:strike/>
          <w:sz w:val="24"/>
          <w:highlight w:val="yellow"/>
          <w:vertAlign w:val="subscript"/>
          <w:rPrChange w:id="408" w:author="AI YIFENG" w:date="2025-11-26T16:32:00Z">
            <w:rPr>
              <w:i/>
              <w:iCs/>
              <w:sz w:val="24"/>
              <w:vertAlign w:val="subscript"/>
            </w:rPr>
          </w:rPrChange>
        </w:rPr>
        <w:t>D</w:t>
      </w:r>
      <w:r>
        <w:rPr>
          <w:strike/>
          <w:sz w:val="24"/>
          <w:highlight w:val="yellow"/>
          <w:rPrChange w:id="409" w:author="AI YIFENG" w:date="2025-11-26T16:32:00Z">
            <w:rPr>
              <w:sz w:val="24"/>
            </w:rPr>
          </w:rPrChange>
        </w:rPr>
        <w:t xml:space="preserve"> responses</w:t>
      </w:r>
      <w:ins w:id="410" w:author="AI YIFENG" w:date="2025-11-13T16:04:00Z">
        <w:r>
          <w:rPr>
            <w:strike/>
            <w:sz w:val="24"/>
            <w:highlight w:val="yellow"/>
            <w:vertAlign w:val="superscript"/>
            <w:rPrChange w:id="411" w:author="AI YIFENG" w:date="2025-11-26T16:32:00Z">
              <w:rPr>
                <w:sz w:val="24"/>
                <w:vertAlign w:val="superscript"/>
              </w:rPr>
            </w:rPrChange>
          </w:rPr>
          <w:fldChar w:fldCharType="begin"/>
        </w:r>
      </w:ins>
      <w:ins w:id="412" w:author="AI YIFENG" w:date="2025-11-13T16:04:00Z">
        <w:r>
          <w:rPr>
            <w:strike/>
            <w:sz w:val="24"/>
            <w:highlight w:val="yellow"/>
            <w:vertAlign w:val="superscript"/>
            <w:rPrChange w:id="413" w:author="AI YIFENG" w:date="2025-11-26T16:32:00Z">
              <w:rPr>
                <w:sz w:val="24"/>
                <w:vertAlign w:val="superscript"/>
              </w:rPr>
            </w:rPrChange>
          </w:rPr>
          <w:instrText xml:space="preserve"> REF _Ref213942288 \r \h </w:instrText>
        </w:r>
      </w:ins>
      <w:ins w:id="414" w:author="AI YIFENG" w:date="2025-11-13T16:04:00Z">
        <w:r>
          <w:rPr>
            <w:strike/>
            <w:sz w:val="24"/>
            <w:highlight w:val="yellow"/>
            <w:vertAlign w:val="superscript"/>
            <w:rPrChange w:id="415" w:author="AI YIFENG" w:date="2025-11-26T16:32:00Z">
              <w:rPr>
                <w:sz w:val="24"/>
                <w:vertAlign w:val="superscript"/>
              </w:rPr>
            </w:rPrChange>
          </w:rPr>
          <w:instrText xml:space="preserve"> \* MERGEFORMAT </w:instrText>
        </w:r>
      </w:ins>
      <w:ins w:id="416" w:author="AI YIFENG" w:date="2025-11-13T16:04:00Z">
        <w:r>
          <w:rPr>
            <w:strike/>
            <w:sz w:val="24"/>
            <w:highlight w:val="yellow"/>
            <w:vertAlign w:val="superscript"/>
            <w:rPrChange w:id="417" w:author="AI YIFENG" w:date="2025-11-26T16:32:00Z">
              <w:rPr>
                <w:sz w:val="24"/>
                <w:vertAlign w:val="superscript"/>
              </w:rPr>
            </w:rPrChange>
          </w:rPr>
          <w:fldChar w:fldCharType="separate"/>
        </w:r>
      </w:ins>
      <w:ins w:id="418" w:author="AI YIFENG" w:date="2025-11-13T16:04:00Z">
        <w:r>
          <w:rPr>
            <w:strike/>
            <w:sz w:val="24"/>
            <w:highlight w:val="yellow"/>
            <w:vertAlign w:val="superscript"/>
            <w:rPrChange w:id="419" w:author="AI YIFENG" w:date="2025-11-26T16:32:00Z">
              <w:rPr>
                <w:sz w:val="24"/>
                <w:vertAlign w:val="superscript"/>
              </w:rPr>
            </w:rPrChange>
          </w:rPr>
          <w:t>17</w:t>
        </w:r>
      </w:ins>
      <w:ins w:id="420" w:author="AI YIFENG" w:date="2025-11-13T16:04:00Z">
        <w:r>
          <w:rPr>
            <w:strike/>
            <w:sz w:val="24"/>
            <w:highlight w:val="yellow"/>
            <w:vertAlign w:val="superscript"/>
            <w:rPrChange w:id="421" w:author="AI YIFENG" w:date="2025-11-26T16:32:00Z">
              <w:rPr>
                <w:sz w:val="24"/>
                <w:vertAlign w:val="superscript"/>
              </w:rPr>
            </w:rPrChange>
          </w:rPr>
          <w:fldChar w:fldCharType="end"/>
        </w:r>
      </w:ins>
      <w:del w:id="422" w:author="AI YIFENG" w:date="2025-11-13T16:04:00Z">
        <w:r>
          <w:rPr>
            <w:rFonts w:hint="eastAsia"/>
            <w:strike/>
            <w:sz w:val="24"/>
            <w:highlight w:val="yellow"/>
            <w:vertAlign w:val="superscript"/>
            <w:rPrChange w:id="423" w:author="AI YIFENG" w:date="2025-11-26T16:32:00Z">
              <w:rPr>
                <w:rFonts w:hint="eastAsia"/>
                <w:sz w:val="24"/>
                <w:vertAlign w:val="superscript"/>
              </w:rPr>
            </w:rPrChange>
          </w:rPr>
          <w:delText>17</w:delText>
        </w:r>
      </w:del>
      <w:r>
        <w:rPr>
          <w:strike/>
          <w:sz w:val="24"/>
          <w:highlight w:val="yellow"/>
          <w:rPrChange w:id="424" w:author="AI YIFENG" w:date="2025-11-26T16:32:00Z">
            <w:rPr>
              <w:sz w:val="24"/>
            </w:rPr>
          </w:rPrChange>
        </w:rPr>
        <w:t>.</w:t>
      </w:r>
      <w:ins w:id="425" w:author="AI YIFENG" w:date="2025-11-13T12:27:00Z">
        <w:r>
          <w:rPr>
            <w:rFonts w:hint="eastAsia"/>
            <w:strike/>
            <w:sz w:val="24"/>
            <w:highlight w:val="yellow"/>
            <w:rPrChange w:id="426" w:author="AI YIFENG" w:date="2025-11-26T16:32:00Z">
              <w:rPr>
                <w:rFonts w:hint="eastAsia"/>
                <w:sz w:val="24"/>
              </w:rPr>
            </w:rPrChange>
          </w:rPr>
          <w:t xml:space="preserve"> </w:t>
        </w:r>
      </w:ins>
      <w:del w:id="427" w:author="AI YIFENG" w:date="2025-11-13T12:27:00Z">
        <w:r>
          <w:rPr>
            <w:strike/>
            <w:sz w:val="24"/>
            <w:highlight w:val="yellow"/>
            <w:rPrChange w:id="428" w:author="AI YIFENG" w:date="2025-11-26T16:32:00Z">
              <w:rPr>
                <w:sz w:val="24"/>
              </w:rPr>
            </w:rPrChange>
          </w:rPr>
          <w:delText xml:space="preserve"> </w:delText>
        </w:r>
      </w:del>
      <w:del w:id="429" w:author="AI YIFENG" w:date="2025-11-13T12:27:00Z">
        <w:r>
          <w:rPr>
            <w:rFonts w:hint="eastAsia"/>
            <w:strike/>
            <w:sz w:val="24"/>
            <w:highlight w:val="yellow"/>
            <w:rPrChange w:id="430" w:author="AI YIFENG" w:date="2025-11-26T16:32:00Z">
              <w:rPr>
                <w:rFonts w:hint="eastAsia"/>
                <w:sz w:val="24"/>
              </w:rPr>
            </w:rPrChange>
          </w:rPr>
          <w:delText xml:space="preserve"> </w:delText>
        </w:r>
      </w:del>
      <w:r>
        <w:rPr>
          <w:strike/>
          <w:sz w:val="24"/>
          <w:highlight w:val="yellow"/>
          <w:rPrChange w:id="431" w:author="AI YIFENG" w:date="2025-11-26T16:32:00Z">
            <w:rPr>
              <w:sz w:val="24"/>
            </w:rPr>
          </w:rPrChange>
        </w:rPr>
        <w:t>Their spatiotemporal extensions, video diffusion models (VDMs)</w:t>
      </w:r>
      <w:ins w:id="432" w:author="AI YIFENG" w:date="2025-11-13T16:04:00Z">
        <w:r>
          <w:rPr>
            <w:strike/>
            <w:sz w:val="24"/>
            <w:highlight w:val="yellow"/>
            <w:vertAlign w:val="superscript"/>
            <w:rPrChange w:id="433" w:author="AI YIFENG" w:date="2025-11-26T16:32:00Z">
              <w:rPr>
                <w:sz w:val="24"/>
                <w:vertAlign w:val="superscript"/>
              </w:rPr>
            </w:rPrChange>
          </w:rPr>
          <w:fldChar w:fldCharType="begin"/>
        </w:r>
      </w:ins>
      <w:ins w:id="434" w:author="AI YIFENG" w:date="2025-11-13T16:04:00Z">
        <w:r>
          <w:rPr>
            <w:strike/>
            <w:sz w:val="24"/>
            <w:highlight w:val="yellow"/>
            <w:vertAlign w:val="superscript"/>
            <w:rPrChange w:id="435" w:author="AI YIFENG" w:date="2025-11-26T16:32:00Z">
              <w:rPr>
                <w:sz w:val="24"/>
                <w:vertAlign w:val="superscript"/>
              </w:rPr>
            </w:rPrChange>
          </w:rPr>
          <w:instrText xml:space="preserve"> REF _Ref213942299 \r \h </w:instrText>
        </w:r>
      </w:ins>
      <w:ins w:id="436" w:author="AI YIFENG" w:date="2025-11-13T16:04:00Z">
        <w:r>
          <w:rPr>
            <w:strike/>
            <w:sz w:val="24"/>
            <w:highlight w:val="yellow"/>
            <w:vertAlign w:val="superscript"/>
            <w:rPrChange w:id="437" w:author="AI YIFENG" w:date="2025-11-26T16:32:00Z">
              <w:rPr>
                <w:sz w:val="24"/>
                <w:vertAlign w:val="superscript"/>
              </w:rPr>
            </w:rPrChange>
          </w:rPr>
          <w:instrText xml:space="preserve"> \* MERGEFORMAT </w:instrText>
        </w:r>
      </w:ins>
      <w:ins w:id="438" w:author="AI YIFENG" w:date="2025-11-13T16:04:00Z">
        <w:r>
          <w:rPr>
            <w:strike/>
            <w:sz w:val="24"/>
            <w:highlight w:val="yellow"/>
            <w:vertAlign w:val="superscript"/>
            <w:rPrChange w:id="439" w:author="AI YIFENG" w:date="2025-11-26T16:32:00Z">
              <w:rPr>
                <w:sz w:val="24"/>
                <w:vertAlign w:val="superscript"/>
              </w:rPr>
            </w:rPrChange>
          </w:rPr>
          <w:fldChar w:fldCharType="separate"/>
        </w:r>
      </w:ins>
      <w:ins w:id="440" w:author="AI YIFENG" w:date="2025-11-13T16:04:00Z">
        <w:r>
          <w:rPr>
            <w:strike/>
            <w:sz w:val="24"/>
            <w:highlight w:val="yellow"/>
            <w:vertAlign w:val="superscript"/>
            <w:rPrChange w:id="441" w:author="AI YIFENG" w:date="2025-11-26T16:32:00Z">
              <w:rPr>
                <w:sz w:val="24"/>
                <w:vertAlign w:val="superscript"/>
              </w:rPr>
            </w:rPrChange>
          </w:rPr>
          <w:t>18</w:t>
        </w:r>
      </w:ins>
      <w:ins w:id="442" w:author="AI YIFENG" w:date="2025-11-13T16:04:00Z">
        <w:r>
          <w:rPr>
            <w:strike/>
            <w:sz w:val="24"/>
            <w:highlight w:val="yellow"/>
            <w:vertAlign w:val="superscript"/>
            <w:rPrChange w:id="443" w:author="AI YIFENG" w:date="2025-11-26T16:32:00Z">
              <w:rPr>
                <w:sz w:val="24"/>
                <w:vertAlign w:val="superscript"/>
              </w:rPr>
            </w:rPrChange>
          </w:rPr>
          <w:fldChar w:fldCharType="end"/>
        </w:r>
      </w:ins>
      <w:del w:id="444" w:author="AI YIFENG" w:date="2025-11-13T16:04:00Z">
        <w:r>
          <w:rPr>
            <w:rFonts w:hint="eastAsia"/>
            <w:strike/>
            <w:sz w:val="24"/>
            <w:highlight w:val="yellow"/>
            <w:vertAlign w:val="superscript"/>
            <w:rPrChange w:id="445" w:author="AI YIFENG" w:date="2025-11-26T16:32:00Z">
              <w:rPr>
                <w:rFonts w:hint="eastAsia"/>
                <w:sz w:val="24"/>
                <w:vertAlign w:val="superscript"/>
              </w:rPr>
            </w:rPrChange>
          </w:rPr>
          <w:delText>18</w:delText>
        </w:r>
      </w:del>
      <w:r>
        <w:rPr>
          <w:rFonts w:hint="eastAsia"/>
          <w:strike/>
          <w:sz w:val="24"/>
          <w:highlight w:val="yellow"/>
          <w:vertAlign w:val="superscript"/>
          <w:rPrChange w:id="446" w:author="AI YIFENG" w:date="2025-11-26T16:32:00Z">
            <w:rPr>
              <w:rFonts w:hint="eastAsia"/>
              <w:sz w:val="24"/>
              <w:vertAlign w:val="superscript"/>
            </w:rPr>
          </w:rPrChange>
        </w:rPr>
        <w:t>,</w:t>
      </w:r>
      <w:ins w:id="447" w:author="AI YIFENG" w:date="2025-11-13T16:04:00Z">
        <w:r>
          <w:rPr>
            <w:strike/>
            <w:sz w:val="24"/>
            <w:highlight w:val="yellow"/>
            <w:vertAlign w:val="superscript"/>
            <w:rPrChange w:id="448" w:author="AI YIFENG" w:date="2025-11-26T16:32:00Z">
              <w:rPr>
                <w:sz w:val="24"/>
                <w:vertAlign w:val="superscript"/>
              </w:rPr>
            </w:rPrChange>
          </w:rPr>
          <w:fldChar w:fldCharType="begin"/>
        </w:r>
      </w:ins>
      <w:ins w:id="449" w:author="AI YIFENG" w:date="2025-11-13T16:04:00Z">
        <w:r>
          <w:rPr>
            <w:strike/>
            <w:sz w:val="24"/>
            <w:highlight w:val="yellow"/>
            <w:vertAlign w:val="superscript"/>
            <w:rPrChange w:id="450" w:author="AI YIFENG" w:date="2025-11-26T16:32:00Z">
              <w:rPr>
                <w:sz w:val="24"/>
                <w:vertAlign w:val="superscript"/>
              </w:rPr>
            </w:rPrChange>
          </w:rPr>
          <w:instrText xml:space="preserve"> </w:instrText>
        </w:r>
      </w:ins>
      <w:ins w:id="451" w:author="AI YIFENG" w:date="2025-11-13T16:04:00Z">
        <w:r>
          <w:rPr>
            <w:rFonts w:hint="eastAsia"/>
            <w:strike/>
            <w:sz w:val="24"/>
            <w:highlight w:val="yellow"/>
            <w:vertAlign w:val="superscript"/>
            <w:rPrChange w:id="452" w:author="AI YIFENG" w:date="2025-11-26T16:32:00Z">
              <w:rPr>
                <w:rFonts w:hint="eastAsia"/>
                <w:sz w:val="24"/>
                <w:vertAlign w:val="superscript"/>
              </w:rPr>
            </w:rPrChange>
          </w:rPr>
          <w:instrText xml:space="preserve">REF _Ref213942307 \r \h</w:instrText>
        </w:r>
      </w:ins>
      <w:ins w:id="453" w:author="AI YIFENG" w:date="2025-11-13T16:04:00Z">
        <w:r>
          <w:rPr>
            <w:strike/>
            <w:sz w:val="24"/>
            <w:highlight w:val="yellow"/>
            <w:vertAlign w:val="superscript"/>
            <w:rPrChange w:id="454" w:author="AI YIFENG" w:date="2025-11-26T16:32:00Z">
              <w:rPr>
                <w:sz w:val="24"/>
                <w:vertAlign w:val="superscript"/>
              </w:rPr>
            </w:rPrChange>
          </w:rPr>
          <w:instrText xml:space="preserve"> </w:instrText>
        </w:r>
      </w:ins>
      <w:ins w:id="455" w:author="AI YIFENG" w:date="2025-11-13T16:04:00Z">
        <w:r>
          <w:rPr>
            <w:strike/>
            <w:sz w:val="24"/>
            <w:highlight w:val="yellow"/>
            <w:vertAlign w:val="superscript"/>
            <w:rPrChange w:id="456" w:author="AI YIFENG" w:date="2025-11-26T16:32:00Z">
              <w:rPr>
                <w:sz w:val="24"/>
                <w:highlight w:val="yellow"/>
                <w:vertAlign w:val="superscript"/>
              </w:rPr>
            </w:rPrChange>
          </w:rPr>
          <w:instrText xml:space="preserve"> \* MERGEFORMAT </w:instrText>
        </w:r>
      </w:ins>
      <w:ins w:id="457" w:author="AI YIFENG" w:date="2025-11-13T16:04:00Z">
        <w:r>
          <w:rPr>
            <w:strike/>
            <w:sz w:val="24"/>
            <w:highlight w:val="yellow"/>
            <w:vertAlign w:val="superscript"/>
            <w:rPrChange w:id="458" w:author="AI YIFENG" w:date="2025-11-26T16:32:00Z">
              <w:rPr>
                <w:sz w:val="24"/>
                <w:vertAlign w:val="superscript"/>
              </w:rPr>
            </w:rPrChange>
          </w:rPr>
          <w:fldChar w:fldCharType="separate"/>
        </w:r>
      </w:ins>
      <w:ins w:id="459" w:author="AI YIFENG" w:date="2025-11-13T16:04:00Z">
        <w:r>
          <w:rPr>
            <w:strike/>
            <w:sz w:val="24"/>
            <w:highlight w:val="yellow"/>
            <w:vertAlign w:val="superscript"/>
            <w:rPrChange w:id="460" w:author="AI YIFENG" w:date="2025-11-26T16:32:00Z">
              <w:rPr>
                <w:sz w:val="24"/>
                <w:vertAlign w:val="superscript"/>
              </w:rPr>
            </w:rPrChange>
          </w:rPr>
          <w:t>19</w:t>
        </w:r>
      </w:ins>
      <w:ins w:id="461" w:author="AI YIFENG" w:date="2025-11-13T16:04:00Z">
        <w:r>
          <w:rPr>
            <w:strike/>
            <w:sz w:val="24"/>
            <w:highlight w:val="yellow"/>
            <w:vertAlign w:val="superscript"/>
            <w:rPrChange w:id="462" w:author="AI YIFENG" w:date="2025-11-26T16:32:00Z">
              <w:rPr>
                <w:sz w:val="24"/>
                <w:vertAlign w:val="superscript"/>
              </w:rPr>
            </w:rPrChange>
          </w:rPr>
          <w:fldChar w:fldCharType="end"/>
        </w:r>
      </w:ins>
      <w:del w:id="463" w:author="AI YIFENG" w:date="2025-11-13T16:04:00Z">
        <w:r>
          <w:rPr>
            <w:rFonts w:hint="eastAsia"/>
            <w:strike/>
            <w:sz w:val="24"/>
            <w:highlight w:val="yellow"/>
            <w:vertAlign w:val="superscript"/>
            <w:rPrChange w:id="464" w:author="AI YIFENG" w:date="2025-11-26T16:32:00Z">
              <w:rPr>
                <w:rFonts w:hint="eastAsia"/>
                <w:sz w:val="24"/>
                <w:vertAlign w:val="superscript"/>
              </w:rPr>
            </w:rPrChange>
          </w:rPr>
          <w:delText>19</w:delText>
        </w:r>
      </w:del>
      <w:r>
        <w:rPr>
          <w:strike/>
          <w:sz w:val="24"/>
          <w:highlight w:val="yellow"/>
          <w:rPrChange w:id="465" w:author="AI YIFENG" w:date="2025-11-26T16:32:00Z">
            <w:rPr>
              <w:sz w:val="24"/>
            </w:rPr>
          </w:rPrChange>
        </w:rPr>
        <w:t>, generate coherent frame sequences but may introduce non-physical artifacts when physical supervision is absent</w:t>
      </w:r>
      <w:ins w:id="466" w:author="AI YIFENG" w:date="2025-11-13T16:05:00Z">
        <w:r>
          <w:rPr>
            <w:strike/>
            <w:sz w:val="24"/>
            <w:highlight w:val="yellow"/>
            <w:vertAlign w:val="superscript"/>
            <w:rPrChange w:id="467" w:author="AI YIFENG" w:date="2025-11-26T16:32:00Z">
              <w:rPr>
                <w:sz w:val="24"/>
                <w:vertAlign w:val="superscript"/>
              </w:rPr>
            </w:rPrChange>
          </w:rPr>
          <w:fldChar w:fldCharType="begin"/>
        </w:r>
      </w:ins>
      <w:ins w:id="468" w:author="AI YIFENG" w:date="2025-11-13T16:05:00Z">
        <w:r>
          <w:rPr>
            <w:strike/>
            <w:sz w:val="24"/>
            <w:highlight w:val="yellow"/>
            <w:vertAlign w:val="superscript"/>
            <w:rPrChange w:id="469" w:author="AI YIFENG" w:date="2025-11-26T16:32:00Z">
              <w:rPr>
                <w:sz w:val="24"/>
                <w:vertAlign w:val="superscript"/>
              </w:rPr>
            </w:rPrChange>
          </w:rPr>
          <w:instrText xml:space="preserve"> REF _Ref213942319 \r \h </w:instrText>
        </w:r>
      </w:ins>
      <w:ins w:id="470" w:author="AI YIFENG" w:date="2025-11-13T16:05:00Z">
        <w:r>
          <w:rPr>
            <w:strike/>
            <w:sz w:val="24"/>
            <w:highlight w:val="yellow"/>
            <w:vertAlign w:val="superscript"/>
            <w:rPrChange w:id="471" w:author="AI YIFENG" w:date="2025-11-26T16:32:00Z">
              <w:rPr>
                <w:sz w:val="24"/>
                <w:vertAlign w:val="superscript"/>
              </w:rPr>
            </w:rPrChange>
          </w:rPr>
          <w:instrText xml:space="preserve"> \* MERGEFORMAT </w:instrText>
        </w:r>
      </w:ins>
      <w:ins w:id="472" w:author="AI YIFENG" w:date="2025-11-13T16:05:00Z">
        <w:r>
          <w:rPr>
            <w:strike/>
            <w:sz w:val="24"/>
            <w:highlight w:val="yellow"/>
            <w:vertAlign w:val="superscript"/>
            <w:rPrChange w:id="473" w:author="AI YIFENG" w:date="2025-11-26T16:32:00Z">
              <w:rPr>
                <w:sz w:val="24"/>
                <w:vertAlign w:val="superscript"/>
              </w:rPr>
            </w:rPrChange>
          </w:rPr>
          <w:fldChar w:fldCharType="separate"/>
        </w:r>
      </w:ins>
      <w:ins w:id="474" w:author="AI YIFENG" w:date="2025-11-13T16:05:00Z">
        <w:r>
          <w:rPr>
            <w:strike/>
            <w:sz w:val="24"/>
            <w:highlight w:val="yellow"/>
            <w:vertAlign w:val="superscript"/>
            <w:rPrChange w:id="475" w:author="AI YIFENG" w:date="2025-11-26T16:32:00Z">
              <w:rPr>
                <w:sz w:val="24"/>
                <w:vertAlign w:val="superscript"/>
              </w:rPr>
            </w:rPrChange>
          </w:rPr>
          <w:t>20</w:t>
        </w:r>
      </w:ins>
      <w:ins w:id="476" w:author="AI YIFENG" w:date="2025-11-13T16:05:00Z">
        <w:r>
          <w:rPr>
            <w:strike/>
            <w:sz w:val="24"/>
            <w:highlight w:val="yellow"/>
            <w:vertAlign w:val="superscript"/>
            <w:rPrChange w:id="477" w:author="AI YIFENG" w:date="2025-11-26T16:32:00Z">
              <w:rPr>
                <w:sz w:val="24"/>
                <w:vertAlign w:val="superscript"/>
              </w:rPr>
            </w:rPrChange>
          </w:rPr>
          <w:fldChar w:fldCharType="end"/>
        </w:r>
      </w:ins>
      <w:del w:id="478" w:author="AI YIFENG" w:date="2025-11-13T16:05:00Z">
        <w:r>
          <w:rPr>
            <w:rFonts w:hint="eastAsia"/>
            <w:strike/>
            <w:sz w:val="24"/>
            <w:highlight w:val="yellow"/>
            <w:vertAlign w:val="superscript"/>
            <w:rPrChange w:id="479" w:author="AI YIFENG" w:date="2025-11-26T16:32:00Z">
              <w:rPr>
                <w:rFonts w:hint="eastAsia"/>
                <w:sz w:val="24"/>
                <w:vertAlign w:val="superscript"/>
              </w:rPr>
            </w:rPrChange>
          </w:rPr>
          <w:delText>20</w:delText>
        </w:r>
      </w:del>
      <w:r>
        <w:rPr>
          <w:strike/>
          <w:sz w:val="24"/>
          <w:highlight w:val="yellow"/>
          <w:rPrChange w:id="480" w:author="AI YIFENG" w:date="2025-11-26T16:32:00Z">
            <w:rPr>
              <w:sz w:val="24"/>
            </w:rPr>
          </w:rPrChange>
        </w:rPr>
        <w:t>.</w:t>
      </w:r>
      <w:del w:id="481" w:author="AI YIFENG" w:date="2025-11-26T16:13:00Z">
        <w:r>
          <w:rPr>
            <w:strike/>
            <w:sz w:val="24"/>
            <w:highlight w:val="yellow"/>
            <w:rPrChange w:id="482" w:author="AI YIFENG" w:date="2025-11-26T16:32:00Z">
              <w:rPr>
                <w:sz w:val="24"/>
              </w:rPr>
            </w:rPrChange>
          </w:rPr>
          <w:delText xml:space="preserve"> </w:delText>
        </w:r>
      </w:del>
      <w:r>
        <w:rPr>
          <w:rFonts w:hint="eastAsia"/>
          <w:strike/>
          <w:sz w:val="24"/>
          <w:highlight w:val="yellow"/>
          <w:rPrChange w:id="483" w:author="AI YIFENG" w:date="2025-11-26T16:32:00Z">
            <w:rPr>
              <w:rFonts w:hint="eastAsia"/>
              <w:sz w:val="24"/>
            </w:rPr>
          </w:rPrChange>
        </w:rPr>
        <w:t xml:space="preserve"> </w:t>
      </w:r>
      <w:r>
        <w:rPr>
          <w:strike/>
          <w:sz w:val="24"/>
          <w:highlight w:val="yellow"/>
          <w:rPrChange w:id="484" w:author="AI YIFENG" w:date="2025-11-26T16:32:00Z">
            <w:rPr>
              <w:sz w:val="24"/>
            </w:rPr>
          </w:rPrChange>
        </w:rPr>
        <w:t xml:space="preserve">Incorporating physics constraints into VDMs to enhance flow fidelity remains </w:t>
      </w:r>
      <w:bookmarkStart w:id="9" w:name="OLE_LINK1"/>
      <w:r>
        <w:rPr>
          <w:strike/>
          <w:sz w:val="24"/>
          <w:highlight w:val="yellow"/>
          <w:rPrChange w:id="485" w:author="AI YIFENG" w:date="2025-11-26T16:32:00Z">
            <w:rPr>
              <w:sz w:val="24"/>
            </w:rPr>
          </w:rPrChange>
        </w:rPr>
        <w:t>underexplored</w:t>
      </w:r>
      <w:bookmarkEnd w:id="9"/>
      <w:r>
        <w:rPr>
          <w:strike/>
          <w:sz w:val="24"/>
          <w:highlight w:val="yellow"/>
          <w:rPrChange w:id="486" w:author="AI YIFENG" w:date="2025-11-26T16:32:00Z">
            <w:rPr>
              <w:sz w:val="24"/>
            </w:rPr>
          </w:rPrChange>
        </w:rPr>
        <w:t xml:space="preserve"> in inverse aerodynamic design.</w:t>
      </w:r>
    </w:p>
    <w:p w14:paraId="2603F1E4">
      <w:pPr>
        <w:ind w:firstLine="420"/>
        <w:jc w:val="both"/>
        <w:rPr>
          <w:rFonts w:hint="eastAsia"/>
          <w:sz w:val="24"/>
        </w:rPr>
      </w:pPr>
      <w:r>
        <w:rPr>
          <w:sz w:val="24"/>
        </w:rPr>
        <w:t>This study introduces a</w:t>
      </w:r>
      <w:del w:id="487" w:author="AI YIFENG" w:date="2025-11-26T16:26:00Z">
        <w:r>
          <w:rPr>
            <w:sz w:val="24"/>
          </w:rPr>
          <w:delText xml:space="preserve"> dual</w:delText>
        </w:r>
      </w:del>
      <w:r>
        <w:rPr>
          <w:sz w:val="24"/>
        </w:rPr>
        <w:t xml:space="preserve"> physics-informed video diffusion model (PVDM) for accurate reconstruction of low</w:t>
      </w:r>
      <w:del w:id="488" w:author="AI YIFENG" w:date="2025-11-13T12:55:00Z">
        <w:r>
          <w:rPr>
            <w:sz w:val="24"/>
          </w:rPr>
          <w:delText>–</w:delText>
        </w:r>
      </w:del>
      <w:ins w:id="489" w:author="AI YIFENG" w:date="2025-11-13T12:55:00Z">
        <w:r>
          <w:rPr>
            <w:rFonts w:hint="eastAsia"/>
            <w:sz w:val="24"/>
          </w:rPr>
          <w:t xml:space="preserve"> </w:t>
        </w:r>
      </w:ins>
      <w:r>
        <w:rPr>
          <w:sz w:val="24"/>
        </w:rPr>
        <w:t>Reynolds</w:t>
      </w:r>
      <w:del w:id="490" w:author="AI YIFENG" w:date="2025-11-13T12:55:00Z">
        <w:r>
          <w:rPr>
            <w:sz w:val="24"/>
          </w:rPr>
          <w:delText>-</w:delText>
        </w:r>
      </w:del>
      <w:ins w:id="491" w:author="AI YIFENG" w:date="2025-11-13T12:55:00Z">
        <w:r>
          <w:rPr>
            <w:rFonts w:hint="eastAsia"/>
            <w:sz w:val="24"/>
          </w:rPr>
          <w:t xml:space="preserve"> </w:t>
        </w:r>
      </w:ins>
      <w:r>
        <w:rPr>
          <w:sz w:val="24"/>
        </w:rPr>
        <w:t xml:space="preserve">number airfoil geometries. </w:t>
      </w:r>
      <w:del w:id="492" w:author="AI YIFENG" w:date="2025-11-13T15:44:00Z">
        <w:r>
          <w:rPr>
            <w:rFonts w:hint="eastAsia"/>
            <w:sz w:val="24"/>
          </w:rPr>
          <w:delText xml:space="preserve"> </w:delText>
        </w:r>
      </w:del>
      <w:r>
        <w:rPr>
          <w:sz w:val="24"/>
        </w:rPr>
        <w:t>Airfoils are parameterized by the three defining NACA variables: maximum camber, camber position, and chord thickness.</w:t>
      </w:r>
      <w:r>
        <w:rPr>
          <w:rFonts w:hint="eastAsia"/>
          <w:sz w:val="24"/>
        </w:rPr>
        <w:t xml:space="preserve"> </w:t>
      </w:r>
      <w:del w:id="493" w:author="AI YIFENG" w:date="2025-11-13T12:27:00Z">
        <w:r>
          <w:rPr>
            <w:sz w:val="24"/>
          </w:rPr>
          <w:delText xml:space="preserve"> </w:delText>
        </w:r>
      </w:del>
      <w:r>
        <w:rPr>
          <w:sz w:val="24"/>
        </w:rPr>
        <w:t xml:space="preserve">The model infers these geometric features from </w:t>
      </w:r>
      <w:r>
        <w:rPr>
          <w:i/>
          <w:iCs/>
          <w:sz w:val="24"/>
        </w:rPr>
        <w:t>C</w:t>
      </w:r>
      <w:r>
        <w:rPr>
          <w:i/>
          <w:iCs/>
          <w:sz w:val="24"/>
          <w:vertAlign w:val="subscript"/>
        </w:rPr>
        <w:t>L</w:t>
      </w:r>
      <w:r>
        <w:rPr>
          <w:sz w:val="24"/>
        </w:rPr>
        <w:t>/</w:t>
      </w:r>
      <w:r>
        <w:rPr>
          <w:i/>
          <w:iCs/>
          <w:sz w:val="24"/>
        </w:rPr>
        <w:t>C</w:t>
      </w:r>
      <w:r>
        <w:rPr>
          <w:i/>
          <w:iCs/>
          <w:sz w:val="24"/>
          <w:vertAlign w:val="subscript"/>
        </w:rPr>
        <w:t>D</w:t>
      </w:r>
      <w:r>
        <w:rPr>
          <w:sz w:val="24"/>
        </w:rPr>
        <w:t xml:space="preserve"> sequences across varying AoA values. Training and testing use the NACA–Nek1000 dataset, comprising 53,400 DNS samples of two-dimensional incompressible flow fields generated via high-order spectral element simulations at three spatial resolutions. </w:t>
      </w:r>
      <w:r>
        <w:rPr>
          <w:rFonts w:hint="eastAsia"/>
          <w:sz w:val="24"/>
        </w:rPr>
        <w:t xml:space="preserve"> </w:t>
      </w:r>
      <w:r>
        <w:rPr>
          <w:sz w:val="24"/>
        </w:rPr>
        <w:t xml:space="preserve">The </w:t>
      </w:r>
      <w:r>
        <w:rPr>
          <w:i/>
          <w:iCs/>
          <w:sz w:val="24"/>
        </w:rPr>
        <w:t>C</w:t>
      </w:r>
      <w:r>
        <w:rPr>
          <w:i/>
          <w:iCs/>
          <w:sz w:val="24"/>
          <w:vertAlign w:val="subscript"/>
        </w:rPr>
        <w:t>L</w:t>
      </w:r>
      <w:r>
        <w:rPr>
          <w:sz w:val="24"/>
        </w:rPr>
        <w:t>/</w:t>
      </w:r>
      <w:r>
        <w:rPr>
          <w:i/>
          <w:iCs/>
          <w:sz w:val="24"/>
        </w:rPr>
        <w:t>C</w:t>
      </w:r>
      <w:r>
        <w:rPr>
          <w:i/>
          <w:iCs/>
          <w:sz w:val="24"/>
          <w:vertAlign w:val="subscript"/>
        </w:rPr>
        <w:t>D</w:t>
      </w:r>
      <w:r>
        <w:rPr>
          <w:sz w:val="24"/>
        </w:rPr>
        <w:t xml:space="preserve"> response tokens are extracted from DNS and used as model inputs.</w:t>
      </w:r>
      <w:r>
        <w:rPr>
          <w:rFonts w:hint="eastAsia"/>
          <w:sz w:val="24"/>
        </w:rPr>
        <w:t xml:space="preserve"> </w:t>
      </w:r>
      <w:del w:id="494" w:author="AI YIFENG" w:date="2025-11-13T12:27:00Z">
        <w:r>
          <w:rPr>
            <w:sz w:val="24"/>
          </w:rPr>
          <w:delText xml:space="preserve"> </w:delText>
        </w:r>
      </w:del>
      <w:r>
        <w:rPr>
          <w:sz w:val="24"/>
          <w:highlight w:val="yellow"/>
          <w:rPrChange w:id="495" w:author="AI YIFENG" w:date="2025-11-26T16:26:00Z">
            <w:rPr>
              <w:sz w:val="24"/>
            </w:rPr>
          </w:rPrChange>
        </w:rPr>
        <w:t>Physics guidance</w:t>
      </w:r>
      <w:r>
        <w:rPr>
          <w:sz w:val="24"/>
        </w:rPr>
        <w:t xml:space="preserve"> is incorporated by embedding normal gradients of </w:t>
      </w:r>
      <w:del w:id="496" w:author="AI YIFENG" w:date="2025-11-13T12:27:00Z">
        <w:r>
          <w:rPr>
            <w:rFonts w:hint="eastAsia"/>
            <w:i/>
            <w:iCs/>
            <w:sz w:val="24"/>
          </w:rPr>
          <w:delText xml:space="preserve"> </w:delText>
        </w:r>
      </w:del>
      <w:r>
        <w:rPr>
          <w:sz w:val="24"/>
        </w:rPr>
        <w:t>flow field into the diffusion framework, coupling the learning process with the incompressible Navier–Stokes equations.</w:t>
      </w:r>
      <w:r>
        <w:rPr>
          <w:rFonts w:hint="eastAsia"/>
          <w:sz w:val="24"/>
        </w:rPr>
        <w:t xml:space="preserve"> </w:t>
      </w:r>
      <w:del w:id="497" w:author="AI YIFENG" w:date="2025-11-13T12:27:00Z">
        <w:r>
          <w:rPr>
            <w:sz w:val="24"/>
          </w:rPr>
          <w:delText xml:space="preserve"> </w:delText>
        </w:r>
      </w:del>
      <w:r>
        <w:rPr>
          <w:sz w:val="24"/>
        </w:rPr>
        <w:t xml:space="preserve">The model adopts a dual VDM architecture based on a 3D U-Net with cross-attention layers that inject </w:t>
      </w:r>
      <w:r>
        <w:rPr>
          <w:i/>
          <w:iCs/>
          <w:sz w:val="24"/>
        </w:rPr>
        <w:t>C</w:t>
      </w:r>
      <w:r>
        <w:rPr>
          <w:i/>
          <w:iCs/>
          <w:sz w:val="24"/>
          <w:vertAlign w:val="subscript"/>
        </w:rPr>
        <w:t>L</w:t>
      </w:r>
      <w:r>
        <w:rPr>
          <w:sz w:val="24"/>
        </w:rPr>
        <w:t>/</w:t>
      </w:r>
      <w:r>
        <w:rPr>
          <w:i/>
          <w:iCs/>
          <w:sz w:val="24"/>
        </w:rPr>
        <w:t>C</w:t>
      </w:r>
      <w:r>
        <w:rPr>
          <w:i/>
          <w:iCs/>
          <w:sz w:val="24"/>
          <w:vertAlign w:val="subscript"/>
        </w:rPr>
        <w:t>D</w:t>
      </w:r>
      <w:ins w:id="498" w:author="AI YIFENG" w:date="2025-11-13T17:20:00Z">
        <w:r>
          <w:rPr>
            <w:rFonts w:hint="eastAsia"/>
            <w:i/>
            <w:iCs/>
            <w:sz w:val="24"/>
            <w:vertAlign w:val="subscript"/>
          </w:rPr>
          <w:t xml:space="preserve"> </w:t>
        </w:r>
      </w:ins>
      <w:r>
        <w:rPr>
          <w:sz w:val="24"/>
        </w:rPr>
        <w:t xml:space="preserve">–AoA sequences into spatial and temporal dimensions. </w:t>
      </w:r>
      <w:del w:id="499" w:author="AI YIFENG" w:date="2025-11-13T12:27:00Z">
        <w:r>
          <w:rPr>
            <w:rFonts w:hint="eastAsia"/>
            <w:sz w:val="24"/>
          </w:rPr>
          <w:delText xml:space="preserve"> </w:delText>
        </w:r>
      </w:del>
      <w:r>
        <w:rPr>
          <w:sz w:val="24"/>
        </w:rPr>
        <w:t>One branch reconstructs global flow contours, and the other refines near-airfoil regions, compensating for the limitations of single 3D U-Net models in resolving high-resolution features.</w:t>
      </w:r>
      <w:ins w:id="500" w:author="AI YIFENG" w:date="2025-11-26T16:29:00Z">
        <w:r>
          <w:rPr>
            <w:rFonts w:hint="eastAsia"/>
            <w:sz w:val="24"/>
          </w:rPr>
          <w:t xml:space="preserve"> 第二段讲传统机器学习的问题（缺乏物理引导，低纬到高纬映射）；</w:t>
        </w:r>
      </w:ins>
      <w:ins w:id="501" w:author="AI YIFENG" w:date="2025-11-26T16:30:00Z">
        <w:r>
          <w:rPr>
            <w:rFonts w:hint="eastAsia"/>
            <w:sz w:val="24"/>
          </w:rPr>
          <w:t>第三段讲我们提出的PVDM（讲VDM的好处，讲物理引导的好处）；第四段</w:t>
        </w:r>
      </w:ins>
      <w:ins w:id="502" w:author="AI YIFENG" w:date="2025-11-26T16:31:00Z">
        <w:r>
          <w:rPr>
            <w:rFonts w:hint="eastAsia"/>
            <w:sz w:val="24"/>
          </w:rPr>
          <w:t>为了训练这个模型，</w:t>
        </w:r>
      </w:ins>
      <w:ins w:id="503" w:author="AI YIFENG" w:date="2025-11-26T16:30:00Z">
        <w:r>
          <w:rPr>
            <w:rFonts w:hint="eastAsia"/>
            <w:sz w:val="24"/>
          </w:rPr>
          <w:t>我们</w:t>
        </w:r>
      </w:ins>
      <w:ins w:id="504" w:author="AI YIFENG" w:date="2025-11-26T16:31:00Z">
        <w:r>
          <w:rPr>
            <w:rFonts w:hint="eastAsia"/>
            <w:sz w:val="24"/>
          </w:rPr>
          <w:t>设计了这个</w:t>
        </w:r>
      </w:ins>
      <w:ins w:id="505" w:author="AI YIFENG" w:date="2025-11-26T16:30:00Z">
        <w:r>
          <w:rPr>
            <w:rFonts w:hint="eastAsia"/>
            <w:sz w:val="24"/>
          </w:rPr>
          <w:t>数据集。</w:t>
        </w:r>
      </w:ins>
    </w:p>
    <w:p w14:paraId="00638C47">
      <w:pPr>
        <w:ind w:firstLine="420"/>
        <w:jc w:val="both"/>
        <w:rPr>
          <w:sz w:val="24"/>
        </w:rPr>
      </w:pPr>
      <w:r>
        <w:rPr>
          <w:sz w:val="24"/>
        </w:rPr>
        <w:t>The proposed PVDM generates flow-field videos within 30 seconds per case</w:t>
      </w:r>
      <w:del w:id="506" w:author="AI YIFENG" w:date="2025-11-13T12:55:00Z">
        <w:r>
          <w:rPr>
            <w:sz w:val="24"/>
          </w:rPr>
          <w:delText>—</w:delText>
        </w:r>
      </w:del>
      <w:ins w:id="507" w:author="AI YIFENG" w:date="2025-11-13T12:55:00Z">
        <w:r>
          <w:rPr>
            <w:rFonts w:hint="eastAsia"/>
            <w:sz w:val="24"/>
          </w:rPr>
          <w:t xml:space="preserve"> </w:t>
        </w:r>
      </w:ins>
      <w:r>
        <w:rPr>
          <w:sz w:val="24"/>
        </w:rPr>
        <w:t>approximately 600</w:t>
      </w:r>
      <w:r>
        <w:rPr>
          <w:rFonts w:hint="eastAsia"/>
          <w:sz w:val="24"/>
        </w:rPr>
        <w:t xml:space="preserve"> times</w:t>
      </w:r>
      <w:r>
        <w:rPr>
          <w:sz w:val="24"/>
        </w:rPr>
        <w:t xml:space="preserve"> faster than DNS (~300 minutes for 10 cases)</w:t>
      </w:r>
      <w:del w:id="508" w:author="AI YIFENG" w:date="2025-11-13T12:55:00Z">
        <w:r>
          <w:rPr>
            <w:sz w:val="24"/>
          </w:rPr>
          <w:delText>—</w:delText>
        </w:r>
      </w:del>
      <w:ins w:id="509" w:author="AI YIFENG" w:date="2025-11-13T12:55:00Z">
        <w:r>
          <w:rPr>
            <w:rFonts w:hint="eastAsia"/>
            <w:sz w:val="24"/>
          </w:rPr>
          <w:t xml:space="preserve"> </w:t>
        </w:r>
      </w:ins>
      <w:r>
        <w:rPr>
          <w:sz w:val="24"/>
        </w:rPr>
        <w:t>while maintaining &gt;</w:t>
      </w:r>
      <w:r>
        <w:rPr>
          <w:rFonts w:hint="eastAsia"/>
          <w:sz w:val="24"/>
        </w:rPr>
        <w:t xml:space="preserve"> </w:t>
      </w:r>
      <w:r>
        <w:rPr>
          <w:sz w:val="24"/>
        </w:rPr>
        <w:t xml:space="preserve">90% structural fidelity (PSNR: 34–49 </w:t>
      </w:r>
      <w:r>
        <w:rPr>
          <w:i/>
          <w:iCs/>
          <w:sz w:val="24"/>
        </w:rPr>
        <w:t>dB</w:t>
      </w:r>
      <w:r>
        <w:rPr>
          <w:sz w:val="24"/>
        </w:rPr>
        <w:t xml:space="preserve">; SSIM: 0.83–0.99). </w:t>
      </w:r>
      <w:del w:id="510" w:author="AI YIFENG" w:date="2025-11-13T12:27:00Z">
        <w:r>
          <w:rPr>
            <w:rFonts w:hint="eastAsia"/>
            <w:sz w:val="24"/>
          </w:rPr>
          <w:delText xml:space="preserve"> </w:delText>
        </w:r>
      </w:del>
      <w:r>
        <w:rPr>
          <w:sz w:val="24"/>
        </w:rPr>
        <w:t xml:space="preserve">It requires only </w:t>
      </w:r>
      <w:r>
        <w:rPr>
          <w:i/>
          <w:iCs/>
          <w:sz w:val="24"/>
        </w:rPr>
        <w:t>C</w:t>
      </w:r>
      <w:r>
        <w:rPr>
          <w:i/>
          <w:iCs/>
          <w:sz w:val="24"/>
          <w:vertAlign w:val="subscript"/>
        </w:rPr>
        <w:t>L</w:t>
      </w:r>
      <w:r>
        <w:rPr>
          <w:sz w:val="24"/>
        </w:rPr>
        <w:t>/</w:t>
      </w:r>
      <w:r>
        <w:rPr>
          <w:i/>
          <w:iCs/>
          <w:sz w:val="24"/>
        </w:rPr>
        <w:t>C</w:t>
      </w:r>
      <w:r>
        <w:rPr>
          <w:i/>
          <w:iCs/>
          <w:sz w:val="24"/>
          <w:vertAlign w:val="subscript"/>
        </w:rPr>
        <w:t>D</w:t>
      </w:r>
      <w:r>
        <w:rPr>
          <w:sz w:val="24"/>
        </w:rPr>
        <w:t xml:space="preserve"> sequences as inputs, eliminating boundary condition setup and pre-testing overhead. </w:t>
      </w:r>
      <w:del w:id="511" w:author="AI YIFENG" w:date="2025-11-13T12:27:00Z">
        <w:r>
          <w:rPr>
            <w:rFonts w:hint="eastAsia"/>
            <w:sz w:val="24"/>
          </w:rPr>
          <w:delText xml:space="preserve"> </w:delText>
        </w:r>
      </w:del>
      <w:r>
        <w:rPr>
          <w:sz w:val="24"/>
        </w:rPr>
        <w:t>The results demonstrate high temporal and spatial coherence, establishing a scalable paradigm for physics-informed generative modeling in aerodynamic inverse design.</w:t>
      </w:r>
      <w:r>
        <w:rPr>
          <w:rFonts w:hint="eastAsia"/>
          <w:sz w:val="24"/>
        </w:rPr>
        <w:t xml:space="preserve"> </w:t>
      </w:r>
    </w:p>
    <w:p w14:paraId="0609281C">
      <w:pPr>
        <w:pStyle w:val="2"/>
        <w:numPr>
          <w:ilvl w:val="0"/>
          <w:numId w:val="1"/>
        </w:numPr>
        <w:rPr>
          <w:rFonts w:ascii="Times New Roman" w:hAnsi="Times New Roman" w:cs="Times New Roman"/>
          <w:b/>
          <w:bCs/>
          <w:color w:val="auto"/>
          <w:sz w:val="40"/>
          <w:szCs w:val="40"/>
        </w:rPr>
      </w:pPr>
      <w:r>
        <w:rPr>
          <w:rFonts w:hint="eastAsia" w:ascii="Times New Roman" w:hAnsi="Times New Roman" w:cs="Times New Roman"/>
          <w:b/>
          <w:bCs/>
          <w:color w:val="auto"/>
          <w:sz w:val="40"/>
          <w:szCs w:val="40"/>
        </w:rPr>
        <w:t xml:space="preserve"> </w:t>
      </w:r>
      <w:r>
        <w:rPr>
          <w:rFonts w:ascii="Times New Roman" w:hAnsi="Times New Roman" w:cs="Times New Roman"/>
          <w:b/>
          <w:bCs/>
          <w:color w:val="auto"/>
          <w:sz w:val="40"/>
          <w:szCs w:val="40"/>
        </w:rPr>
        <w:t>Results:</w:t>
      </w:r>
    </w:p>
    <w:p w14:paraId="28546303">
      <w:pPr>
        <w:pStyle w:val="3"/>
        <w:numPr>
          <w:ilvl w:val="1"/>
          <w:numId w:val="1"/>
        </w:numPr>
        <w:jc w:val="both"/>
        <w:rPr>
          <w:rFonts w:ascii="Times New Roman" w:hAnsi="Times New Roman" w:cs="Times New Roman"/>
          <w:b/>
          <w:bCs/>
          <w:color w:val="auto"/>
          <w:sz w:val="32"/>
          <w:szCs w:val="32"/>
        </w:rPr>
      </w:pPr>
      <w:r>
        <w:rPr>
          <w:rFonts w:ascii="Times New Roman" w:hAnsi="Times New Roman" w:cs="Times New Roman"/>
          <w:b/>
          <w:bCs/>
          <w:color w:val="auto"/>
          <w:sz w:val="32"/>
          <w:szCs w:val="32"/>
        </w:rPr>
        <w:t>Training and Testing Datasets Generation</w:t>
      </w:r>
    </w:p>
    <w:p w14:paraId="48672BB6">
      <w:pPr>
        <w:ind w:firstLine="360"/>
        <w:jc w:val="both"/>
        <w:rPr>
          <w:del w:id="512" w:author="AI YIFENG" w:date="2025-11-21T22:37:00Z"/>
          <w:sz w:val="24"/>
        </w:rPr>
      </w:pPr>
      <w:del w:id="513" w:author="AI YIFENG" w:date="2025-11-21T22:37:00Z">
        <w:bookmarkStart w:id="10" w:name="OLE_LINK34"/>
        <w:r>
          <w:rPr>
            <w:sz w:val="24"/>
          </w:rPr>
          <w:delText xml:space="preserve">The dataset construction is summarized in Fig. 1. </w:delText>
        </w:r>
      </w:del>
      <w:del w:id="514" w:author="AI YIFENG" w:date="2025-11-13T12:27:00Z">
        <w:r>
          <w:rPr>
            <w:rFonts w:hint="eastAsia"/>
            <w:sz w:val="24"/>
          </w:rPr>
          <w:delText xml:space="preserve"> </w:delText>
        </w:r>
      </w:del>
      <w:del w:id="515" w:author="AI YIFENG" w:date="2025-11-21T22:37:00Z">
        <w:r>
          <w:rPr>
            <w:sz w:val="24"/>
          </w:rPr>
          <w:delText xml:space="preserve">Each geometry follows the conventional four-digit NACA parameterization, with maximum camber A (1–9%), location of maximum camber B/10 (0.1–0.9), and thickness C (2–98%) defining the envelope, and the angle of attack </w:delText>
        </w:r>
      </w:del>
      <w:del w:id="516" w:author="AI YIFENG" w:date="2025-11-21T22:37:00Z">
        <w:r>
          <w:rPr>
            <w:i/>
            <w:iCs/>
            <w:sz w:val="24"/>
          </w:rPr>
          <w:delText>α</w:delText>
        </w:r>
      </w:del>
      <w:del w:id="517" w:author="AI YIFENG" w:date="2025-11-21T22:37:00Z">
        <w:r>
          <w:rPr>
            <w:sz w:val="24"/>
          </w:rPr>
          <w:delText xml:space="preserve"> measured relative to the chord line. Direct numerical simulations (DNS) were performed at </w:delText>
        </w:r>
      </w:del>
      <w:del w:id="518" w:author="AI YIFENG" w:date="2025-11-21T22:37:00Z">
        <w:r>
          <w:rPr>
            <w:i/>
            <w:iCs/>
            <w:sz w:val="24"/>
          </w:rPr>
          <w:delText>Re</w:delText>
        </w:r>
      </w:del>
      <w:del w:id="519" w:author="AI YIFENG" w:date="2025-11-21T22:37:00Z">
        <w:r>
          <w:rPr>
            <w:sz w:val="24"/>
          </w:rPr>
          <w:delText xml:space="preserve"> = 1000 for ten AoA settings from 0° to 27° in 3° increments</w:delText>
        </w:r>
      </w:del>
      <w:del w:id="520" w:author="AI YIFENG" w:date="2025-11-21T22:24:00Z">
        <w:r>
          <w:rPr>
            <w:rFonts w:hint="eastAsia"/>
            <w:sz w:val="24"/>
          </w:rPr>
          <w:delText xml:space="preserve"> employing </w:delText>
        </w:r>
      </w:del>
      <w:del w:id="521" w:author="AI YIFENG" w:date="2025-11-21T22:24:00Z">
        <w:r>
          <w:rPr>
            <w:sz w:val="24"/>
          </w:rPr>
          <w:delText>Nektar++ (v5.6.0)</w:delText>
        </w:r>
      </w:del>
      <w:del w:id="522" w:author="AI YIFENG" w:date="2025-11-21T22:37:00Z">
        <w:r>
          <w:rPr>
            <w:sz w:val="24"/>
          </w:rPr>
          <w:delText>.</w:delText>
        </w:r>
      </w:del>
      <w:del w:id="523" w:author="AI YIFENG" w:date="2025-11-21T22:37:00Z">
        <w:r>
          <w:rPr>
            <w:rFonts w:hint="eastAsia"/>
            <w:sz w:val="24"/>
          </w:rPr>
          <w:delText xml:space="preserve"> </w:delText>
        </w:r>
      </w:del>
      <w:del w:id="524" w:author="AI YIFENG" w:date="2025-11-13T12:27:00Z">
        <w:r>
          <w:rPr>
            <w:rFonts w:hint="eastAsia"/>
            <w:sz w:val="24"/>
          </w:rPr>
          <w:delText xml:space="preserve"> </w:delText>
        </w:r>
      </w:del>
      <w:del w:id="525" w:author="AI YIFENG" w:date="2025-11-21T22:37:00Z">
        <w:r>
          <w:rPr>
            <w:sz w:val="24"/>
          </w:rPr>
          <w:delText xml:space="preserve">The two-dimensional computational domain spans </w:delText>
        </w:r>
      </w:del>
      <w:del w:id="526" w:author="AI YIFENG" w:date="2025-11-21T22:37:00Z">
        <w:r>
          <w:rPr>
            <w:i/>
            <w:iCs/>
            <w:sz w:val="24"/>
          </w:rPr>
          <w:delText>X/L</w:delText>
        </w:r>
      </w:del>
      <w:del w:id="527" w:author="AI YIFENG" w:date="2025-11-21T22:37:00Z">
        <w:r>
          <w:rPr>
            <w:i/>
            <w:iCs/>
            <w:sz w:val="24"/>
            <w:vertAlign w:val="subscript"/>
          </w:rPr>
          <w:delText>c</w:delText>
        </w:r>
      </w:del>
      <w:del w:id="528" w:author="AI YIFENG" w:date="2025-11-21T22:37:00Z">
        <w:r>
          <w:rPr>
            <w:sz w:val="24"/>
          </w:rPr>
          <w:delText xml:space="preserve"> </w:delText>
        </w:r>
      </w:del>
      <w:del w:id="529" w:author="AI YIFENG" w:date="2025-11-21T22:37:00Z">
        <w:r>
          <w:rPr>
            <w:rFonts w:ascii="Cambria Math" w:hAnsi="Cambria Math" w:cs="Cambria Math"/>
            <w:sz w:val="24"/>
          </w:rPr>
          <w:delText>∈</w:delText>
        </w:r>
      </w:del>
      <w:del w:id="530" w:author="AI YIFENG" w:date="2025-11-21T22:37:00Z">
        <w:r>
          <w:rPr>
            <w:sz w:val="24"/>
          </w:rPr>
          <w:delText xml:space="preserve"> [</w:delText>
        </w:r>
      </w:del>
      <w:del w:id="531" w:author="AI YIFENG" w:date="2025-11-21T22:37:00Z">
        <w:r>
          <w:rPr>
            <w:rFonts w:cs="Times New Roman"/>
            <w:sz w:val="24"/>
          </w:rPr>
          <w:delText>−</w:delText>
        </w:r>
      </w:del>
      <w:del w:id="532" w:author="AI YIFENG" w:date="2025-11-21T22:37:00Z">
        <w:r>
          <w:rPr>
            <w:sz w:val="24"/>
          </w:rPr>
          <w:delText xml:space="preserve">12, 24] and </w:delText>
        </w:r>
      </w:del>
      <w:del w:id="533" w:author="AI YIFENG" w:date="2025-11-21T22:37:00Z">
        <w:r>
          <w:rPr>
            <w:i/>
            <w:iCs/>
            <w:sz w:val="24"/>
          </w:rPr>
          <w:delText>Y/L</w:delText>
        </w:r>
      </w:del>
      <w:del w:id="534" w:author="AI YIFENG" w:date="2025-11-21T22:37:00Z">
        <w:r>
          <w:rPr>
            <w:i/>
            <w:iCs/>
            <w:sz w:val="24"/>
            <w:vertAlign w:val="subscript"/>
          </w:rPr>
          <w:delText>c</w:delText>
        </w:r>
      </w:del>
      <w:del w:id="535" w:author="AI YIFENG" w:date="2025-11-21T22:37:00Z">
        <w:r>
          <w:rPr>
            <w:sz w:val="24"/>
          </w:rPr>
          <w:delText xml:space="preserve"> </w:delText>
        </w:r>
      </w:del>
      <w:del w:id="536" w:author="AI YIFENG" w:date="2025-11-21T22:37:00Z">
        <w:r>
          <w:rPr>
            <w:rFonts w:ascii="Cambria Math" w:hAnsi="Cambria Math" w:cs="Cambria Math"/>
            <w:sz w:val="24"/>
          </w:rPr>
          <w:delText>∈</w:delText>
        </w:r>
      </w:del>
      <w:del w:id="537" w:author="AI YIFENG" w:date="2025-11-21T22:37:00Z">
        <w:r>
          <w:rPr>
            <w:sz w:val="24"/>
          </w:rPr>
          <w:delText xml:space="preserve"> [</w:delText>
        </w:r>
      </w:del>
      <w:del w:id="538" w:author="AI YIFENG" w:date="2025-11-21T22:37:00Z">
        <w:r>
          <w:rPr>
            <w:rFonts w:cs="Times New Roman"/>
            <w:sz w:val="24"/>
          </w:rPr>
          <w:delText>−</w:delText>
        </w:r>
      </w:del>
      <w:del w:id="539" w:author="AI YIFENG" w:date="2025-11-21T22:37:00Z">
        <w:r>
          <w:rPr>
            <w:sz w:val="24"/>
          </w:rPr>
          <w:delText>8, 8], with the origin at the leading edge.</w:delText>
        </w:r>
      </w:del>
      <w:del w:id="540" w:author="AI YIFENG" w:date="2025-11-21T22:32:00Z">
        <w:r>
          <w:rPr>
            <w:sz w:val="24"/>
          </w:rPr>
          <w:delText xml:space="preserve"> </w:delText>
        </w:r>
      </w:del>
      <w:del w:id="541" w:author="AI YIFENG" w:date="2025-11-21T22:37:00Z">
        <w:r>
          <w:rPr>
            <w:rFonts w:hint="eastAsia"/>
            <w:sz w:val="24"/>
          </w:rPr>
          <w:delText xml:space="preserve"> </w:delText>
        </w:r>
      </w:del>
      <w:del w:id="542" w:author="AI YIFENG" w:date="2025-11-21T22:37:00Z">
        <w:r>
          <w:rPr>
            <w:sz w:val="24"/>
          </w:rPr>
          <w:delText>We impose a uniform inflow (</w:delText>
        </w:r>
      </w:del>
      <w:del w:id="543" w:author="AI YIFENG" w:date="2025-11-21T22:37:00Z">
        <w:r>
          <w:rPr>
            <w:i/>
            <w:iCs/>
            <w:sz w:val="24"/>
          </w:rPr>
          <w:delText>u</w:delText>
        </w:r>
      </w:del>
      <w:del w:id="544" w:author="AI YIFENG" w:date="2025-11-21T22:37:00Z">
        <w:r>
          <w:rPr>
            <w:sz w:val="24"/>
          </w:rPr>
          <w:delText xml:space="preserve"> = 1, </w:delText>
        </w:r>
      </w:del>
      <w:del w:id="545" w:author="AI YIFENG" w:date="2025-11-21T22:37:00Z">
        <w:r>
          <w:rPr>
            <w:i/>
            <w:iCs/>
            <w:sz w:val="24"/>
          </w:rPr>
          <w:delText>v</w:delText>
        </w:r>
      </w:del>
      <w:del w:id="546" w:author="AI YIFENG" w:date="2025-11-21T22:37:00Z">
        <w:r>
          <w:rPr>
            <w:sz w:val="24"/>
          </w:rPr>
          <w:delText xml:space="preserve"> = 0), a no-slip airfoil wall (</w:delText>
        </w:r>
      </w:del>
      <w:del w:id="547" w:author="AI YIFENG" w:date="2025-11-21T22:37:00Z">
        <w:r>
          <w:rPr>
            <w:i/>
            <w:iCs/>
            <w:sz w:val="24"/>
          </w:rPr>
          <w:delText>u</w:delText>
        </w:r>
      </w:del>
      <w:del w:id="548" w:author="AI YIFENG" w:date="2025-11-21T22:37:00Z">
        <w:r>
          <w:rPr>
            <w:sz w:val="24"/>
          </w:rPr>
          <w:delText xml:space="preserve"> = </w:delText>
        </w:r>
      </w:del>
      <w:del w:id="549" w:author="AI YIFENG" w:date="2025-11-21T22:37:00Z">
        <w:r>
          <w:rPr>
            <w:i/>
            <w:iCs/>
            <w:sz w:val="24"/>
          </w:rPr>
          <w:delText>v</w:delText>
        </w:r>
      </w:del>
      <w:del w:id="550" w:author="AI YIFENG" w:date="2025-11-21T22:37:00Z">
        <w:r>
          <w:rPr>
            <w:sz w:val="24"/>
          </w:rPr>
          <w:delText xml:space="preserve"> = 0), open lateral boundaries with zero normal pressure gradient, and a zero-gauge-pressure outlet. </w:delText>
        </w:r>
      </w:del>
      <w:del w:id="551" w:author="AI YIFENG" w:date="2025-11-21T22:24:00Z">
        <w:r>
          <w:rPr>
            <w:rFonts w:hint="eastAsia"/>
            <w:sz w:val="24"/>
          </w:rPr>
          <w:delText xml:space="preserve"> </w:delText>
        </w:r>
      </w:del>
      <w:del w:id="552" w:author="AI YIFENG" w:date="2025-11-21T22:29:00Z">
        <w:r>
          <w:rPr>
            <w:sz w:val="24"/>
          </w:rPr>
          <w:delText xml:space="preserve">Meshing is </w:delText>
        </w:r>
      </w:del>
      <w:del w:id="553" w:author="AI YIFENG" w:date="2025-11-21T22:27:00Z">
        <w:r>
          <w:rPr>
            <w:sz w:val="24"/>
          </w:rPr>
          <w:delText xml:space="preserve">automated with </w:delText>
        </w:r>
      </w:del>
      <w:del w:id="554" w:author="AI YIFENG" w:date="2025-11-21T22:26:00Z">
        <w:r>
          <w:rPr>
            <w:sz w:val="24"/>
          </w:rPr>
          <w:delText>NekMesh within Nektar++</w:delText>
        </w:r>
      </w:del>
      <w:del w:id="555" w:author="AI YIFENG" w:date="2025-11-21T22:24:00Z">
        <w:r>
          <w:rPr>
            <w:sz w:val="24"/>
          </w:rPr>
          <w:delText xml:space="preserve"> (v5.6.0)</w:delText>
        </w:r>
      </w:del>
      <w:del w:id="556" w:author="AI YIFENG" w:date="2025-11-21T22:37:00Z">
        <w:r>
          <w:rPr>
            <w:sz w:val="24"/>
          </w:rPr>
          <w:delText>, using quadrilateral elements in the near-wall region and triangular elements in the wake.</w:delText>
        </w:r>
      </w:del>
      <w:del w:id="557" w:author="AI YIFENG" w:date="2025-11-21T22:37:00Z">
        <w:r>
          <w:rPr>
            <w:rFonts w:hint="eastAsia"/>
            <w:sz w:val="24"/>
          </w:rPr>
          <w:delText xml:space="preserve"> </w:delText>
        </w:r>
      </w:del>
      <w:del w:id="558" w:author="AI YIFENG" w:date="2025-11-13T12:27:00Z">
        <w:r>
          <w:rPr>
            <w:rFonts w:hint="eastAsia"/>
            <w:sz w:val="24"/>
          </w:rPr>
          <w:delText xml:space="preserve"> </w:delText>
        </w:r>
      </w:del>
      <w:del w:id="559" w:author="AI YIFENG" w:date="2025-11-21T22:37:00Z">
        <w:r>
          <w:rPr>
            <w:sz w:val="24"/>
            <w:highlight w:val="green"/>
          </w:rPr>
          <w:delText>The grid is locally densified and generated at three spatial resolutions to ensure spectral-element accuracy</w:delText>
        </w:r>
      </w:del>
      <w:del w:id="560" w:author="AI YIFENG" w:date="2025-11-21T22:37:00Z">
        <w:r>
          <w:rPr>
            <w:sz w:val="24"/>
          </w:rPr>
          <w:delText xml:space="preserve">; representative pressure and </w:delText>
        </w:r>
      </w:del>
      <w:del w:id="561" w:author="AI YIFENG" w:date="2025-11-21T22:31:00Z">
        <w:r>
          <w:rPr>
            <w:sz w:val="24"/>
          </w:rPr>
          <w:delText xml:space="preserve">streamline </w:delText>
        </w:r>
      </w:del>
      <w:del w:id="562" w:author="AI YIFENG" w:date="2025-11-21T22:37:00Z">
        <w:r>
          <w:rPr>
            <w:sz w:val="24"/>
          </w:rPr>
          <w:delText>fields for the near-wall and wake regions are shown in Fig. 1c.</w:delText>
        </w:r>
      </w:del>
    </w:p>
    <w:p w14:paraId="3904D2ED">
      <w:pPr>
        <w:ind w:firstLine="360"/>
        <w:jc w:val="both"/>
        <w:rPr>
          <w:del w:id="563" w:author="AI YIFENG" w:date="2025-11-21T22:37:00Z"/>
          <w:sz w:val="24"/>
        </w:rPr>
      </w:pPr>
      <w:del w:id="564" w:author="AI YIFENG" w:date="2025-11-21T22:37:00Z">
        <w:r>
          <w:rPr>
            <w:sz w:val="24"/>
          </w:rPr>
          <w:delText>The resolved velocity and pressure fields (</w:delText>
        </w:r>
      </w:del>
      <w:del w:id="565" w:author="AI YIFENG" w:date="2025-11-21T22:37:00Z">
        <w:r>
          <w:rPr>
            <w:i/>
            <w:iCs/>
            <w:sz w:val="24"/>
          </w:rPr>
          <w:delText>u</w:delText>
        </w:r>
      </w:del>
      <w:del w:id="566" w:author="AI YIFENG" w:date="2025-11-21T22:37:00Z">
        <w:r>
          <w:rPr>
            <w:sz w:val="24"/>
          </w:rPr>
          <w:delText xml:space="preserve">, </w:delText>
        </w:r>
      </w:del>
      <w:del w:id="567" w:author="AI YIFENG" w:date="2025-11-21T22:37:00Z">
        <w:r>
          <w:rPr>
            <w:i/>
            <w:iCs/>
            <w:sz w:val="24"/>
          </w:rPr>
          <w:delText>v</w:delText>
        </w:r>
      </w:del>
      <w:del w:id="568" w:author="AI YIFENG" w:date="2025-11-21T22:37:00Z">
        <w:r>
          <w:rPr>
            <w:sz w:val="24"/>
          </w:rPr>
          <w:delText xml:space="preserve">, </w:delText>
        </w:r>
      </w:del>
      <w:del w:id="569" w:author="AI YIFENG" w:date="2025-11-21T22:37:00Z">
        <w:r>
          <w:rPr>
            <w:i/>
            <w:iCs/>
            <w:sz w:val="24"/>
          </w:rPr>
          <w:delText>p</w:delText>
        </w:r>
      </w:del>
      <w:del w:id="570" w:author="AI YIFENG" w:date="2025-11-21T22:37:00Z">
        <w:r>
          <w:rPr>
            <w:sz w:val="24"/>
          </w:rPr>
          <w:delText>) are cropped around the airfoil and linearly interpolated onto a 96 × 96 structured grid</w:delText>
        </w:r>
      </w:del>
      <w:del w:id="571" w:author="AI YIFENG" w:date="2025-11-21T22:37:00Z">
        <w:r>
          <w:rPr>
            <w:rFonts w:hint="eastAsia"/>
            <w:sz w:val="24"/>
          </w:rPr>
          <w:delText>s</w:delText>
        </w:r>
      </w:del>
      <w:del w:id="572" w:author="AI YIFENG" w:date="2025-11-21T22:37:00Z">
        <w:r>
          <w:rPr>
            <w:sz w:val="24"/>
          </w:rPr>
          <w:delText xml:space="preserve">. </w:delText>
        </w:r>
      </w:del>
      <w:del w:id="573" w:author="AI YIFENG" w:date="2025-11-13T12:27:00Z">
        <w:r>
          <w:rPr>
            <w:rFonts w:hint="eastAsia"/>
            <w:sz w:val="24"/>
          </w:rPr>
          <w:delText xml:space="preserve"> </w:delText>
        </w:r>
      </w:del>
      <w:del w:id="574" w:author="AI YIFENG" w:date="2025-11-21T22:37:00Z">
        <w:r>
          <w:rPr>
            <w:sz w:val="24"/>
          </w:rPr>
          <w:delText>We store the data as floating-point NumPy (NPY) arrays to preserve numerical precision relative to integer-based image formats.</w:delText>
        </w:r>
      </w:del>
      <w:del w:id="575" w:author="AI YIFENG" w:date="2025-11-21T22:37:00Z">
        <w:r>
          <w:rPr>
            <w:rFonts w:hint="eastAsia"/>
            <w:sz w:val="24"/>
          </w:rPr>
          <w:delText xml:space="preserve"> </w:delText>
        </w:r>
      </w:del>
      <w:del w:id="576" w:author="AI YIFENG" w:date="2025-11-13T12:27:00Z">
        <w:r>
          <w:rPr>
            <w:sz w:val="24"/>
          </w:rPr>
          <w:delText xml:space="preserve"> </w:delText>
        </w:r>
      </w:del>
      <w:del w:id="577" w:author="AI YIFENG" w:date="2025-11-21T22:37:00Z">
        <w:r>
          <w:rPr>
            <w:sz w:val="24"/>
          </w:rPr>
          <w:delText xml:space="preserve">For each case, steady-state lift and drag are integrated along the airfoil surface to obtain the </w:delText>
        </w:r>
      </w:del>
      <w:del w:id="578" w:author="AI YIFENG" w:date="2025-11-21T22:37:00Z">
        <w:r>
          <w:rPr>
            <w:i/>
            <w:iCs/>
            <w:sz w:val="24"/>
          </w:rPr>
          <w:delText>C</w:delText>
        </w:r>
      </w:del>
      <w:del w:id="579" w:author="AI YIFENG" w:date="2025-11-21T22:37:00Z">
        <w:r>
          <w:rPr>
            <w:i/>
            <w:iCs/>
            <w:sz w:val="24"/>
            <w:vertAlign w:val="subscript"/>
          </w:rPr>
          <w:delText>L</w:delText>
        </w:r>
      </w:del>
      <w:del w:id="580" w:author="AI YIFENG" w:date="2025-11-21T22:37:00Z">
        <w:r>
          <w:rPr>
            <w:sz w:val="24"/>
          </w:rPr>
          <w:delText>/</w:delText>
        </w:r>
      </w:del>
      <w:del w:id="581" w:author="AI YIFENG" w:date="2025-11-21T22:37:00Z">
        <w:r>
          <w:rPr>
            <w:i/>
            <w:iCs/>
            <w:sz w:val="24"/>
          </w:rPr>
          <w:delText>C</w:delText>
        </w:r>
      </w:del>
      <w:del w:id="582" w:author="AI YIFENG" w:date="2025-11-21T22:37:00Z">
        <w:r>
          <w:rPr>
            <w:i/>
            <w:iCs/>
            <w:sz w:val="24"/>
            <w:vertAlign w:val="subscript"/>
          </w:rPr>
          <w:delText>D</w:delText>
        </w:r>
      </w:del>
      <w:del w:id="583" w:author="AI YIFENG" w:date="2025-11-21T22:37:00Z">
        <w:r>
          <w:rPr>
            <w:sz w:val="24"/>
          </w:rPr>
          <w:delText xml:space="preserve"> response, which serves as the token paired with the corresponding flow field (Fig. 1f).</w:delText>
        </w:r>
      </w:del>
      <w:del w:id="584" w:author="AI YIFENG" w:date="2025-11-21T22:37:00Z">
        <w:r>
          <w:rPr>
            <w:rFonts w:hint="eastAsia"/>
            <w:sz w:val="24"/>
          </w:rPr>
          <w:delText xml:space="preserve"> </w:delText>
        </w:r>
      </w:del>
      <w:del w:id="585" w:author="AI YIFENG" w:date="2025-11-13T12:27:00Z">
        <w:r>
          <w:rPr>
            <w:rFonts w:hint="eastAsia"/>
            <w:sz w:val="24"/>
          </w:rPr>
          <w:delText xml:space="preserve"> </w:delText>
        </w:r>
      </w:del>
      <w:del w:id="586" w:author="AI YIFENG" w:date="2025-11-21T22:37:00Z">
        <w:r>
          <w:rPr>
            <w:sz w:val="24"/>
          </w:rPr>
          <w:delText xml:space="preserve">The resulting NACA–Nek1000 corpus contains 53,400 paired samples linking full-field flow contours with their </w:delText>
        </w:r>
      </w:del>
      <w:del w:id="587" w:author="AI YIFENG" w:date="2025-11-21T22:37:00Z">
        <w:r>
          <w:rPr>
            <w:i/>
            <w:iCs/>
            <w:sz w:val="24"/>
          </w:rPr>
          <w:delText>C</w:delText>
        </w:r>
      </w:del>
      <w:del w:id="588" w:author="AI YIFENG" w:date="2025-11-21T22:37:00Z">
        <w:r>
          <w:rPr>
            <w:i/>
            <w:iCs/>
            <w:sz w:val="24"/>
            <w:vertAlign w:val="subscript"/>
          </w:rPr>
          <w:delText>L</w:delText>
        </w:r>
      </w:del>
      <w:del w:id="589" w:author="AI YIFENG" w:date="2025-11-21T22:37:00Z">
        <w:r>
          <w:rPr>
            <w:sz w:val="24"/>
          </w:rPr>
          <w:delText>/</w:delText>
        </w:r>
      </w:del>
      <w:del w:id="590" w:author="AI YIFENG" w:date="2025-11-21T22:37:00Z">
        <w:r>
          <w:rPr>
            <w:i/>
            <w:iCs/>
            <w:sz w:val="24"/>
          </w:rPr>
          <w:delText>C</w:delText>
        </w:r>
      </w:del>
      <w:del w:id="591" w:author="AI YIFENG" w:date="2025-11-21T22:37:00Z">
        <w:r>
          <w:rPr>
            <w:i/>
            <w:iCs/>
            <w:sz w:val="24"/>
            <w:vertAlign w:val="subscript"/>
          </w:rPr>
          <w:delText>D</w:delText>
        </w:r>
      </w:del>
      <w:del w:id="592" w:author="AI YIFENG" w:date="2025-11-21T22:37:00Z">
        <w:r>
          <w:rPr>
            <w:sz w:val="24"/>
          </w:rPr>
          <w:delText xml:space="preserve"> responses and provides the basis for training and evaluation in this study.</w:delText>
        </w:r>
      </w:del>
    </w:p>
    <w:p w14:paraId="091C9C2D">
      <w:pPr>
        <w:ind w:firstLine="360"/>
        <w:jc w:val="both"/>
        <w:rPr>
          <w:ins w:id="593" w:author="AI YIFENG" w:date="2025-11-21T22:37:00Z"/>
          <w:sz w:val="24"/>
        </w:rPr>
      </w:pPr>
      <w:del w:id="594" w:author="AI YIFENG" w:date="2025-11-21T22:37:00Z">
        <w:r>
          <w:rPr>
            <w:sz w:val="24"/>
          </w:rPr>
          <w:delText>Airfoil design remains a challenging multi-objective optimization problem requiring precise geometric control for optimal aerodynamic performance. Data-driven inverse design methods mitigate this complexity but often yield non-physical results when physical constraints are not explicitly incorporated. Here, we construct a high-fidelity NACA–Nek1000 dataset with 53,400 samples from direct numerical simulations to train a dual physics-informed video diffusion model (PVDM). The governing equations of incompressible flow are intrinsically coupled with the diffusion learning process, enabling the reconstruction of full-field velocity and pressure distributions from lift-to-drag response sequences. The PVDM achieves accurate low</w:delText>
        </w:r>
      </w:del>
      <w:del w:id="595" w:author="AI YIFENG" w:date="2025-11-13T18:41:00Z">
        <w:r>
          <w:rPr>
            <w:sz w:val="24"/>
          </w:rPr>
          <w:delText>–</w:delText>
        </w:r>
      </w:del>
      <w:del w:id="596" w:author="AI YIFENG" w:date="2025-11-21T22:37:00Z">
        <w:r>
          <w:rPr>
            <w:sz w:val="24"/>
          </w:rPr>
          <w:delText>Reynolds</w:delText>
        </w:r>
      </w:del>
      <w:del w:id="597" w:author="AI YIFENG" w:date="2025-11-13T18:41:00Z">
        <w:r>
          <w:rPr>
            <w:sz w:val="24"/>
          </w:rPr>
          <w:delText>-</w:delText>
        </w:r>
      </w:del>
      <w:del w:id="598" w:author="AI YIFENG" w:date="2025-11-21T22:37:00Z">
        <w:r>
          <w:rPr>
            <w:sz w:val="24"/>
          </w:rPr>
          <w:delText>number airfoil reconstruction and real-time flow generation within 30 seconds per case</w:delText>
        </w:r>
      </w:del>
      <w:del w:id="599" w:author="AI YIFENG" w:date="2025-11-13T18:42:00Z">
        <w:r>
          <w:rPr>
            <w:sz w:val="24"/>
          </w:rPr>
          <w:delText>—</w:delText>
        </w:r>
      </w:del>
      <w:del w:id="600" w:author="AI YIFENG" w:date="2025-11-21T22:37:00Z">
        <w:r>
          <w:rPr>
            <w:sz w:val="24"/>
          </w:rPr>
          <w:delText>approximately 600 times faster than conventional simulations</w:delText>
        </w:r>
      </w:del>
      <w:del w:id="601" w:author="AI YIFENG" w:date="2025-11-13T18:41:00Z">
        <w:r>
          <w:rPr>
            <w:sz w:val="24"/>
          </w:rPr>
          <w:delText>—</w:delText>
        </w:r>
      </w:del>
      <w:del w:id="602" w:author="AI YIFENG" w:date="2025-11-21T22:37:00Z">
        <w:r>
          <w:rPr>
            <w:sz w:val="24"/>
          </w:rPr>
          <w:delText>while maintaining over 90% fidelity. The reconstructed airfoils are further modeled as propeller geometries and experimentally validated which well fit the simulated lift-to-drag responses, establishing a rapid and generalizable framework for high-fidelity, physics-informed inverse aerodynamic design.</w:delText>
        </w:r>
      </w:del>
      <w:ins w:id="603" w:author="AI YIFENG" w:date="2025-11-21T22:37:00Z">
        <w:r>
          <w:rPr>
            <w:rFonts w:ascii="Arial" w:hAnsi="Arial" w:eastAsia="宋体" w:cs="Arial"/>
            <w:kern w:val="0"/>
            <w:sz w:val="24"/>
            <w14:ligatures w14:val="none"/>
          </w:rPr>
          <w:t xml:space="preserve"> </w:t>
        </w:r>
      </w:ins>
      <w:ins w:id="604" w:author="AI YIFENG" w:date="2025-11-21T22:37:00Z">
        <w:r>
          <w:rPr>
            <w:sz w:val="24"/>
          </w:rPr>
          <w:t>The construction of the NACA-Nek1000 dataset relies on a rigorous pipeline linking geometric parameterization to high-fidelity flow physics, as summarized in Fig. 1. To ensure comprehensive coverage of the design space, we generated airfoil geometries based on the NACA 4-digit parameterization, sweeping through a wide range of camber, thickness, and angle of attack configurations (Fig. 1a).</w:t>
        </w:r>
      </w:ins>
    </w:p>
    <w:p w14:paraId="29A0282A">
      <w:pPr>
        <w:ind w:firstLine="360"/>
        <w:jc w:val="both"/>
        <w:rPr>
          <w:sz w:val="24"/>
        </w:rPr>
      </w:pPr>
      <w:ins w:id="605" w:author="AI YIFENG" w:date="2025-11-21T22:43:00Z">
        <w:r>
          <w:rPr>
            <w:rFonts w:hint="eastAsia"/>
            <w:sz w:val="24"/>
          </w:rPr>
          <w:t>The</w:t>
        </w:r>
      </w:ins>
      <w:ins w:id="606" w:author="AI YIFENG" w:date="2025-11-21T22:42:00Z">
        <w:r>
          <w:rPr>
            <w:rFonts w:hint="eastAsia"/>
            <w:sz w:val="24"/>
          </w:rPr>
          <w:t xml:space="preserve"> high-fidelity </w:t>
        </w:r>
      </w:ins>
      <w:ins w:id="607" w:author="AI YIFENG" w:date="2025-11-21T22:43:00Z">
        <w:r>
          <w:rPr>
            <w:rFonts w:hint="eastAsia"/>
            <w:sz w:val="24"/>
          </w:rPr>
          <w:t>flow field of</w:t>
        </w:r>
      </w:ins>
      <w:ins w:id="608" w:author="AI YIFENG" w:date="2025-11-21T22:37:00Z">
        <w:r>
          <w:rPr>
            <w:sz w:val="24"/>
          </w:rPr>
          <w:t xml:space="preserve"> </w:t>
        </w:r>
      </w:ins>
      <w:ins w:id="609" w:author="AI YIFENG" w:date="2025-11-21T22:43:00Z">
        <w:r>
          <w:rPr>
            <w:rFonts w:hint="eastAsia"/>
            <w:sz w:val="24"/>
          </w:rPr>
          <w:t xml:space="preserve">such </w:t>
        </w:r>
      </w:ins>
      <w:ins w:id="610" w:author="AI YIFENG" w:date="2025-11-21T22:42:00Z">
        <w:r>
          <w:rPr>
            <w:rFonts w:hint="eastAsia"/>
            <w:sz w:val="24"/>
          </w:rPr>
          <w:t>airfoil profiles</w:t>
        </w:r>
      </w:ins>
      <w:ins w:id="611" w:author="AI YIFENG" w:date="2025-11-21T22:37:00Z">
        <w:r>
          <w:rPr>
            <w:sz w:val="24"/>
          </w:rPr>
          <w:t xml:space="preserve"> </w:t>
        </w:r>
      </w:ins>
      <w:ins w:id="612" w:author="AI YIFENG" w:date="2025-11-21T22:44:00Z">
        <w:r>
          <w:rPr>
            <w:rFonts w:hint="eastAsia"/>
            <w:sz w:val="24"/>
          </w:rPr>
          <w:t>is calculated by</w:t>
        </w:r>
      </w:ins>
      <w:ins w:id="613" w:author="AI YIFENG" w:date="2025-11-21T22:37:00Z">
        <w:r>
          <w:rPr>
            <w:sz w:val="24"/>
          </w:rPr>
          <w:t xml:space="preserve"> DNS at </w:t>
        </w:r>
      </w:ins>
      <w:ins w:id="614" w:author="AI YIFENG" w:date="2025-11-21T22:41:00Z">
        <w:r>
          <w:rPr>
            <w:sz w:val="24"/>
          </w:rPr>
          <w:t>Reynolds number</w:t>
        </w:r>
      </w:ins>
      <w:ins w:id="615" w:author="AI YIFENG" w:date="2025-11-21T22:37:00Z">
        <w:r>
          <w:rPr>
            <w:sz w:val="24"/>
          </w:rPr>
          <w:t xml:space="preserve"> </w:t>
        </w:r>
      </w:ins>
      <m:oMath>
        <w:ins w:id="616" w:author="AI YIFENG" w:date="2025-11-21T22:41:00Z">
          <m:r>
            <m:rPr/>
            <w:rPr>
              <w:rFonts w:ascii="Cambria Math" w:hAnsi="Cambria Math"/>
              <w:sz w:val="24"/>
            </w:rPr>
            <m:t>Re</m:t>
          </m:r>
        </w:ins>
        <w:ins w:id="617" w:author="AI YIFENG" w:date="2025-11-21T22:37:00Z">
          <m:r>
            <m:rPr/>
            <w:rPr>
              <w:rFonts w:ascii="Cambria Math" w:hAnsi="Cambria Math"/>
              <w:sz w:val="24"/>
            </w:rPr>
            <m:t>=1000</m:t>
          </m:r>
        </w:ins>
      </m:oMath>
      <w:ins w:id="618" w:author="AI YIFENG" w:date="2025-11-26T15:22:00Z">
        <w:r>
          <w:rPr>
            <w:rFonts w:hint="eastAsia"/>
            <w:sz w:val="24"/>
          </w:rPr>
          <w:t xml:space="preserve"> (</w:t>
        </w:r>
      </w:ins>
      <m:oMath>
        <w:ins w:id="619" w:author="AI YIFENG" w:date="2025-11-26T15:22:00Z">
          <m:r>
            <m:rPr/>
            <w:rPr>
              <w:rFonts w:hint="eastAsia" w:ascii="Cambria Math" w:hAnsi="Cambria Math"/>
              <w:sz w:val="24"/>
            </w:rPr>
            <m:t>Re=ULc/v</m:t>
          </m:r>
        </w:ins>
      </m:oMath>
      <w:ins w:id="620" w:author="AI YIFENG" w:date="2025-11-26T15:22:00Z">
        <w:r>
          <w:rPr>
            <w:rFonts w:hint="eastAsia"/>
            <w:sz w:val="24"/>
          </w:rPr>
          <w:t xml:space="preserve">, where the inlet flow velocity </w:t>
        </w:r>
      </w:ins>
      <m:oMath>
        <w:ins w:id="621" w:author="AI YIFENG" w:date="2025-11-26T15:22:00Z">
          <m:r>
            <m:rPr/>
            <w:rPr>
              <w:rFonts w:hint="eastAsia" w:ascii="Cambria Math" w:hAnsi="Cambria Math"/>
              <w:sz w:val="24"/>
            </w:rPr>
            <m:t>U=10m/s</m:t>
          </m:r>
        </w:ins>
      </m:oMath>
      <w:ins w:id="622" w:author="AI YIFENG" w:date="2025-11-26T15:22:00Z">
        <w:r>
          <w:rPr>
            <w:rFonts w:hint="eastAsia"/>
            <w:sz w:val="24"/>
          </w:rPr>
          <w:t xml:space="preserve">, </w:t>
        </w:r>
      </w:ins>
      <m:oMath>
        <m:sSub>
          <m:sSubPr>
            <m:ctrlPr>
              <w:ins w:id="623" w:author="AI YIFENG" w:date="2025-11-26T15:52:00Z">
                <w:rPr>
                  <w:rFonts w:ascii="Cambria Math" w:hAnsi="Cambria Math"/>
                  <w:i/>
                  <w:sz w:val="24"/>
                </w:rPr>
              </w:ins>
            </m:ctrlPr>
          </m:sSubPr>
          <m:e>
            <w:ins w:id="624" w:author="AI YIFENG" w:date="2025-11-26T15:52:00Z">
              <m:r>
                <m:rPr/>
                <w:rPr>
                  <w:rFonts w:ascii="Cambria Math" w:hAnsi="Cambria Math"/>
                  <w:sz w:val="24"/>
                </w:rPr>
                <m:t>L</m:t>
              </m:r>
            </w:ins>
            <m:ctrlPr>
              <w:ins w:id="625" w:author="AI YIFENG" w:date="2025-11-26T15:52:00Z">
                <w:rPr>
                  <w:rFonts w:ascii="Cambria Math" w:hAnsi="Cambria Math"/>
                  <w:i/>
                  <w:sz w:val="24"/>
                </w:rPr>
              </w:ins>
            </m:ctrlPr>
          </m:e>
          <m:sub>
            <w:ins w:id="626" w:author="AI YIFENG" w:date="2025-11-26T15:53:00Z">
              <m:r>
                <m:rPr/>
                <w:rPr>
                  <w:rFonts w:ascii="Cambria Math" w:hAnsi="Cambria Math"/>
                  <w:sz w:val="24"/>
                </w:rPr>
                <m:t>c</m:t>
              </m:r>
            </w:ins>
            <m:ctrlPr>
              <w:ins w:id="627" w:author="AI YIFENG" w:date="2025-11-26T15:52:00Z">
                <w:rPr>
                  <w:rFonts w:ascii="Cambria Math" w:hAnsi="Cambria Math"/>
                  <w:i/>
                  <w:sz w:val="24"/>
                </w:rPr>
              </w:ins>
            </m:ctrlPr>
          </m:sub>
        </m:sSub>
      </m:oMath>
      <w:ins w:id="628" w:author="AI YIFENG" w:date="2025-11-26T15:22:00Z">
        <w:r>
          <w:rPr>
            <w:rFonts w:hint="eastAsia"/>
            <w:sz w:val="24"/>
          </w:rPr>
          <w:t xml:space="preserve"> is the corth length </w:t>
        </w:r>
      </w:ins>
      <m:oMath>
        <m:sSub>
          <m:sSubPr>
            <m:ctrlPr>
              <w:ins w:id="629" w:author="AI YIFENG" w:date="2025-11-26T15:26:00Z">
                <w:rPr>
                  <w:rFonts w:ascii="Cambria Math" w:hAnsi="Cambria Math"/>
                  <w:i/>
                  <w:sz w:val="24"/>
                </w:rPr>
              </w:ins>
            </m:ctrlPr>
          </m:sSubPr>
          <m:e>
            <w:ins w:id="630" w:author="AI YIFENG" w:date="2025-11-26T15:26:00Z">
              <m:r>
                <m:rPr/>
                <w:rPr>
                  <w:rFonts w:ascii="Cambria Math" w:hAnsi="Cambria Math"/>
                  <w:sz w:val="24"/>
                </w:rPr>
                <m:t>L</m:t>
              </m:r>
            </w:ins>
            <m:ctrlPr>
              <w:ins w:id="631" w:author="AI YIFENG" w:date="2025-11-26T15:26:00Z">
                <w:rPr>
                  <w:rFonts w:ascii="Cambria Math" w:hAnsi="Cambria Math"/>
                  <w:i/>
                  <w:sz w:val="24"/>
                </w:rPr>
              </w:ins>
            </m:ctrlPr>
          </m:e>
          <m:sub>
            <w:ins w:id="632" w:author="AI YIFENG" w:date="2025-11-26T15:26:00Z">
              <m:r>
                <m:rPr/>
                <w:rPr>
                  <w:rFonts w:ascii="Cambria Math" w:hAnsi="Cambria Math"/>
                  <w:sz w:val="24"/>
                </w:rPr>
                <m:t>c</m:t>
              </m:r>
            </w:ins>
            <m:ctrlPr>
              <w:ins w:id="633" w:author="AI YIFENG" w:date="2025-11-26T15:26:00Z">
                <w:rPr>
                  <w:rFonts w:ascii="Cambria Math" w:hAnsi="Cambria Math"/>
                  <w:i/>
                  <w:sz w:val="24"/>
                </w:rPr>
              </w:ins>
            </m:ctrlPr>
          </m:sub>
        </m:sSub>
        <w:ins w:id="634" w:author="AI YIFENG" w:date="2025-11-26T15:22:00Z">
          <m:r>
            <m:rPr/>
            <w:rPr>
              <w:rFonts w:hint="eastAsia" w:ascii="Cambria Math" w:hAnsi="Cambria Math"/>
              <w:sz w:val="24"/>
            </w:rPr>
            <m:t>=0.1m</m:t>
          </m:r>
        </w:ins>
      </m:oMath>
      <w:ins w:id="635" w:author="AI YIFENG" w:date="2025-11-26T15:22:00Z">
        <w:r>
          <w:rPr>
            <w:rFonts w:hint="eastAsia"/>
            <w:sz w:val="24"/>
          </w:rPr>
          <w:t xml:space="preserve">, </w:t>
        </w:r>
      </w:ins>
      <m:oMath>
        <w:ins w:id="636" w:author="AI YIFENG" w:date="2025-11-26T15:26:00Z">
          <m:r>
            <m:rPr/>
            <w:rPr>
              <w:rFonts w:ascii="Cambria Math" w:hAnsi="Cambria Math"/>
              <w:sz w:val="24"/>
            </w:rPr>
            <m:t>v</m:t>
          </m:r>
        </w:ins>
      </m:oMath>
      <w:ins w:id="637" w:author="AI YIFENG" w:date="2025-11-26T15:22:00Z">
        <w:r>
          <w:rPr>
            <w:rFonts w:hint="eastAsia"/>
            <w:sz w:val="24"/>
          </w:rPr>
          <w:t xml:space="preserve"> is the kinematic viscosity)</w:t>
        </w:r>
      </w:ins>
      <w:ins w:id="638" w:author="AI YIFENG" w:date="2025-11-21T22:37:00Z">
        <w:r>
          <w:rPr>
            <w:sz w:val="24"/>
          </w:rPr>
          <w:t xml:space="preserve">. We employed a </w:t>
        </w:r>
      </w:ins>
      <w:ins w:id="639" w:author="AI YIFENG" w:date="2025-11-21T22:45:00Z">
        <w:r>
          <w:rPr>
            <w:rFonts w:hint="eastAsia"/>
            <w:sz w:val="24"/>
          </w:rPr>
          <w:t xml:space="preserve">higher order </w:t>
        </w:r>
      </w:ins>
      <w:ins w:id="640" w:author="AI YIFENG" w:date="2025-11-21T22:37:00Z">
        <w:r>
          <w:rPr>
            <w:sz w:val="24"/>
          </w:rPr>
          <w:t xml:space="preserve">spectral-element </w:t>
        </w:r>
      </w:ins>
      <w:ins w:id="641" w:author="AI YIFENG" w:date="2025-11-21T22:45:00Z">
        <w:r>
          <w:rPr>
            <w:rFonts w:hint="eastAsia"/>
            <w:sz w:val="24"/>
          </w:rPr>
          <w:t>method</w:t>
        </w:r>
      </w:ins>
      <w:ins w:id="642" w:author="AI YIFENG" w:date="2025-11-21T22:37:00Z">
        <w:r>
          <w:rPr>
            <w:sz w:val="24"/>
          </w:rPr>
          <w:t xml:space="preserve"> with a self-adaptive meshing strategy to guarantee </w:t>
        </w:r>
      </w:ins>
      <w:ins w:id="643" w:author="AI YIFENG" w:date="2025-11-21T22:46:00Z">
        <w:r>
          <w:rPr>
            <w:rFonts w:hint="eastAsia"/>
            <w:sz w:val="24"/>
          </w:rPr>
          <w:t>results</w:t>
        </w:r>
      </w:ins>
      <w:ins w:id="644" w:author="AI YIFENG" w:date="2025-11-21T22:37:00Z">
        <w:r>
          <w:rPr>
            <w:sz w:val="24"/>
          </w:rPr>
          <w:t xml:space="preserve"> accuracy, particularly in the critical near-wall and wake regions (Fig. 1b, c). To standardize the data for learning, the resolved </w:t>
        </w:r>
      </w:ins>
      <w:ins w:id="645" w:author="AI YIFENG" w:date="2025-11-26T15:23:00Z">
        <w:r>
          <w:rPr>
            <w:rFonts w:hint="eastAsia"/>
            <w:sz w:val="24"/>
          </w:rPr>
          <w:t>two-velocity-component</w:t>
        </w:r>
      </w:ins>
      <w:ins w:id="646" w:author="AI YIFENG" w:date="2025-11-21T22:37:00Z">
        <w:r>
          <w:rPr>
            <w:sz w:val="24"/>
          </w:rPr>
          <w:t>s (</w:t>
        </w:r>
      </w:ins>
      <m:oMath>
        <w:ins w:id="647" w:author="AI YIFENG" w:date="2025-11-21T22:37:00Z">
          <m:r>
            <m:rPr/>
            <w:rPr>
              <w:rFonts w:ascii="Cambria Math" w:hAnsi="Cambria Math"/>
              <w:sz w:val="24"/>
            </w:rPr>
            <m:t>u</m:t>
          </m:r>
        </w:ins>
      </m:oMath>
      <w:ins w:id="648" w:author="AI YIFENG" w:date="2025-11-21T22:37:00Z">
        <w:r>
          <w:rPr>
            <w:sz w:val="24"/>
          </w:rPr>
          <w:t xml:space="preserve">, </w:t>
        </w:r>
      </w:ins>
      <m:oMath>
        <w:ins w:id="649" w:author="AI YIFENG" w:date="2025-11-21T22:37:00Z">
          <m:r>
            <m:rPr/>
            <w:rPr>
              <w:rFonts w:ascii="Cambria Math" w:hAnsi="Cambria Math"/>
              <w:sz w:val="24"/>
            </w:rPr>
            <m:t>v</m:t>
          </m:r>
        </w:ins>
      </m:oMath>
      <w:ins w:id="650" w:author="AI YIFENG" w:date="2025-11-21T22:37:00Z">
        <w:r>
          <w:rPr>
            <w:sz w:val="24"/>
          </w:rPr>
          <w:t xml:space="preserve">) </w:t>
        </w:r>
      </w:ins>
      <w:ins w:id="651" w:author="AI YIFENG" w:date="2025-11-26T15:23:00Z">
        <w:r>
          <w:rPr>
            <w:rFonts w:hint="eastAsia"/>
            <w:sz w:val="24"/>
          </w:rPr>
          <w:t>and pressure (</w:t>
        </w:r>
      </w:ins>
      <m:oMath>
        <w:ins w:id="652" w:author="AI YIFENG" w:date="2025-11-26T15:23:00Z">
          <m:r>
            <m:rPr/>
            <w:rPr>
              <w:rFonts w:hint="eastAsia" w:ascii="Cambria Math" w:hAnsi="Cambria Math"/>
              <w:sz w:val="24"/>
            </w:rPr>
            <m:t>p</m:t>
          </m:r>
        </w:ins>
      </m:oMath>
      <w:ins w:id="653" w:author="AI YIFENG" w:date="2025-11-26T15:23:00Z">
        <w:r>
          <w:rPr>
            <w:rFonts w:hint="eastAsia"/>
            <w:sz w:val="24"/>
          </w:rPr>
          <w:t xml:space="preserve">) </w:t>
        </w:r>
      </w:ins>
      <w:ins w:id="654" w:author="AI YIFENG" w:date="2025-11-21T22:37:00Z">
        <w:r>
          <w:rPr>
            <w:sz w:val="24"/>
          </w:rPr>
          <w:t>were cropped and interpolated onto uniform 96</w:t>
        </w:r>
      </w:ins>
      <m:oMath>
        <w:ins w:id="655" w:author="AI YIFENG" w:date="2025-11-21T22:47:00Z">
          <m:r>
            <m:rPr/>
            <w:rPr>
              <w:rFonts w:ascii="Cambria Math" w:hAnsi="Cambria Math" w:cs="Cambria Math"/>
              <w:sz w:val="24"/>
            </w:rPr>
            <m:t>×</m:t>
          </m:r>
        </w:ins>
      </m:oMath>
      <w:ins w:id="656" w:author="AI YIFENG" w:date="2025-11-21T22:37:00Z">
        <w:r>
          <w:rPr>
            <w:sz w:val="24"/>
          </w:rPr>
          <w:t>96</w:t>
        </w:r>
      </w:ins>
      <w:ins w:id="657" w:author="AI YIFENG" w:date="2025-11-21T22:38:00Z">
        <w:r>
          <w:rPr>
            <w:rFonts w:hint="eastAsia"/>
            <w:sz w:val="24"/>
          </w:rPr>
          <w:t xml:space="preserve"> </w:t>
        </w:r>
      </w:ins>
      <w:ins w:id="658" w:author="AI YIFENG" w:date="2025-11-21T22:37:00Z">
        <w:r>
          <w:rPr>
            <w:sz w:val="24"/>
          </w:rPr>
          <w:t xml:space="preserve">grids, stored in floating-point format to preserve numerical precision (Fig. 1d, e). </w:t>
        </w:r>
      </w:ins>
      <w:ins w:id="659" w:author="AI YIFENG" w:date="2025-11-26T15:24:00Z">
        <w:r>
          <w:rPr>
            <w:rFonts w:hint="eastAsia"/>
            <w:sz w:val="24"/>
          </w:rPr>
          <w:t>Note that all the variables in this paper are dimensionless, w</w:t>
        </w:r>
      </w:ins>
      <w:ins w:id="660" w:author="AI YIFENG" w:date="2025-11-26T15:25:00Z">
        <w:r>
          <w:rPr>
            <w:rFonts w:hint="eastAsia"/>
            <w:sz w:val="24"/>
          </w:rPr>
          <w:t xml:space="preserve">hich are normalized by the reference velocity </w:t>
        </w:r>
      </w:ins>
      <m:oMath>
        <w:ins w:id="661" w:author="AI YIFENG" w:date="2025-11-26T15:25:00Z">
          <m:r>
            <m:rPr/>
            <w:rPr>
              <w:rFonts w:hint="eastAsia" w:ascii="Cambria Math" w:hAnsi="Cambria Math"/>
              <w:sz w:val="24"/>
            </w:rPr>
            <m:t>U</m:t>
          </m:r>
        </w:ins>
      </m:oMath>
      <w:ins w:id="662" w:author="AI YIFENG" w:date="2025-11-26T15:25:00Z">
        <w:r>
          <w:rPr>
            <w:rFonts w:hint="eastAsia"/>
            <w:sz w:val="24"/>
          </w:rPr>
          <w:t xml:space="preserve"> and chord length </w:t>
        </w:r>
      </w:ins>
      <m:oMath>
        <m:sSub>
          <m:sSubPr>
            <m:ctrlPr>
              <w:ins w:id="663" w:author="AI YIFENG" w:date="2025-11-26T15:26:00Z">
                <w:rPr>
                  <w:rFonts w:ascii="Cambria Math" w:hAnsi="Cambria Math"/>
                  <w:i/>
                  <w:sz w:val="24"/>
                </w:rPr>
              </w:ins>
            </m:ctrlPr>
          </m:sSubPr>
          <m:e>
            <w:ins w:id="664" w:author="AI YIFENG" w:date="2025-11-26T15:26:00Z">
              <m:r>
                <m:rPr/>
                <w:rPr>
                  <w:rFonts w:ascii="Cambria Math" w:hAnsi="Cambria Math"/>
                  <w:sz w:val="24"/>
                </w:rPr>
                <m:t>L</m:t>
              </m:r>
            </w:ins>
            <m:ctrlPr>
              <w:ins w:id="665" w:author="AI YIFENG" w:date="2025-11-26T15:26:00Z">
                <w:rPr>
                  <w:rFonts w:ascii="Cambria Math" w:hAnsi="Cambria Math"/>
                  <w:i/>
                  <w:sz w:val="24"/>
                </w:rPr>
              </w:ins>
            </m:ctrlPr>
          </m:e>
          <m:sub>
            <w:ins w:id="666" w:author="AI YIFENG" w:date="2025-11-26T15:26:00Z">
              <m:r>
                <m:rPr/>
                <w:rPr>
                  <w:rFonts w:ascii="Cambria Math" w:hAnsi="Cambria Math"/>
                  <w:sz w:val="24"/>
                </w:rPr>
                <m:t>c</m:t>
              </m:r>
            </w:ins>
            <m:ctrlPr>
              <w:ins w:id="667" w:author="AI YIFENG" w:date="2025-11-26T15:26:00Z">
                <w:rPr>
                  <w:rFonts w:ascii="Cambria Math" w:hAnsi="Cambria Math"/>
                  <w:i/>
                  <w:sz w:val="24"/>
                </w:rPr>
              </w:ins>
            </m:ctrlPr>
          </m:sub>
        </m:sSub>
      </m:oMath>
      <w:ins w:id="668" w:author="AI YIFENG" w:date="2025-11-26T15:25:00Z">
        <w:r>
          <w:rPr>
            <w:rFonts w:hint="eastAsia"/>
            <w:sz w:val="24"/>
          </w:rPr>
          <w:t xml:space="preserve">. </w:t>
        </w:r>
      </w:ins>
      <w:ins w:id="669" w:author="AI YIFENG" w:date="2025-11-21T22:37:00Z">
        <w:r>
          <w:rPr>
            <w:sz w:val="24"/>
          </w:rPr>
          <w:t xml:space="preserve">By </w:t>
        </w:r>
      </w:ins>
      <w:ins w:id="670" w:author="AI YIFENG" w:date="2025-11-21T22:53:00Z">
        <w:r>
          <w:rPr>
            <w:rFonts w:hint="eastAsia"/>
            <w:sz w:val="24"/>
          </w:rPr>
          <w:t>labelling</w:t>
        </w:r>
      </w:ins>
      <w:ins w:id="671" w:author="AI YIFENG" w:date="2025-11-21T22:37:00Z">
        <w:r>
          <w:rPr>
            <w:sz w:val="24"/>
          </w:rPr>
          <w:t xml:space="preserve"> these full-field flow snapshots with their corresponding </w:t>
        </w:r>
      </w:ins>
      <w:ins w:id="672" w:author="AI YIFENG" w:date="2025-11-21T22:38:00Z">
        <w:r>
          <w:rPr>
            <w:i/>
            <w:iCs/>
            <w:sz w:val="24"/>
          </w:rPr>
          <w:t>C</w:t>
        </w:r>
      </w:ins>
      <w:ins w:id="673" w:author="AI YIFENG" w:date="2025-11-21T22:38:00Z">
        <w:r>
          <w:rPr>
            <w:i/>
            <w:iCs/>
            <w:sz w:val="24"/>
            <w:vertAlign w:val="subscript"/>
          </w:rPr>
          <w:t>L</w:t>
        </w:r>
      </w:ins>
      <w:ins w:id="674" w:author="AI YIFENG" w:date="2025-11-21T22:38:00Z">
        <w:r>
          <w:rPr>
            <w:sz w:val="24"/>
          </w:rPr>
          <w:t>/</w:t>
        </w:r>
      </w:ins>
      <w:ins w:id="675" w:author="AI YIFENG" w:date="2025-11-21T22:38:00Z">
        <w:r>
          <w:rPr>
            <w:i/>
            <w:iCs/>
            <w:sz w:val="24"/>
          </w:rPr>
          <w:t>C</w:t>
        </w:r>
      </w:ins>
      <w:ins w:id="676" w:author="AI YIFENG" w:date="2025-11-21T22:38:00Z">
        <w:r>
          <w:rPr>
            <w:i/>
            <w:iCs/>
            <w:sz w:val="24"/>
            <w:vertAlign w:val="subscript"/>
          </w:rPr>
          <w:t>D</w:t>
        </w:r>
      </w:ins>
      <w:ins w:id="677" w:author="AI YIFENG" w:date="2025-11-21T23:08:00Z">
        <w:r>
          <w:rPr>
            <w:rFonts w:hint="eastAsia"/>
            <w:sz w:val="24"/>
          </w:rPr>
          <w:t xml:space="preserve"> </w:t>
        </w:r>
      </w:ins>
      <w:ins w:id="678" w:author="AI YIFENG" w:date="2025-11-21T22:37:00Z">
        <w:r>
          <w:rPr>
            <w:sz w:val="24"/>
          </w:rPr>
          <w:t xml:space="preserve">(Fig. 1f), we established a high-fidelity </w:t>
        </w:r>
      </w:ins>
      <w:ins w:id="679" w:author="AI YIFENG" w:date="2025-11-21T22:54:00Z">
        <w:r>
          <w:rPr>
            <w:rFonts w:hint="eastAsia"/>
            <w:sz w:val="24"/>
          </w:rPr>
          <w:t>training protocol</w:t>
        </w:r>
      </w:ins>
      <w:ins w:id="680" w:author="AI YIFENG" w:date="2025-11-21T22:37:00Z">
        <w:r>
          <w:rPr>
            <w:sz w:val="24"/>
          </w:rPr>
          <w:t xml:space="preserve"> containing 53,400 paired samples (Fig. 1g). This dataset provides the physical ground truth for training the PVDM.</w:t>
        </w:r>
      </w:ins>
    </w:p>
    <w:bookmarkEnd w:id="10"/>
    <w:tbl>
      <w:tblPr>
        <w:tblStyle w:val="19"/>
        <w:tblW w:w="10476" w:type="dxa"/>
        <w:tblInd w:w="-11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681" w:author="AI YIFENG" w:date="2025-11-26T15:54:00Z">
          <w:tblPr>
            <w:tblStyle w:val="19"/>
            <w:tblW w:w="0" w:type="auto"/>
            <w:tblInd w:w="8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PrChange>
      </w:tblPr>
      <w:tblGrid>
        <w:gridCol w:w="10476"/>
        <w:tblGridChange w:id="682">
          <w:tblGrid>
            <w:gridCol w:w="8448"/>
          </w:tblGrid>
        </w:tblGridChange>
      </w:tblGrid>
      <w:tr w14:paraId="0BF2D3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683" w:author="AI YIFENG" w:date="2025-11-26T15:54: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c>
          <w:tcPr>
            <w:tcW w:w="10476" w:type="dxa"/>
            <w:tcPrChange w:id="684" w:author="AI YIFENG" w:date="2025-11-26T15:54:00Z">
              <w:tcPr>
                <w:tcW w:w="8306" w:type="dxa"/>
              </w:tcPr>
            </w:tcPrChange>
          </w:tcPr>
          <w:p w14:paraId="0031A77B">
            <w:pPr>
              <w:spacing w:after="0" w:line="240" w:lineRule="auto"/>
              <w:jc w:val="both"/>
            </w:pPr>
            <w:del w:id="685" w:author="AI YIFENG" w:date="2025-11-13T17:21:00Z">
              <w:r>
                <w:rPr/>
                <w:drawing>
                  <wp:inline distT="0" distB="0" distL="0" distR="0">
                    <wp:extent cx="5274310" cy="3841750"/>
                    <wp:effectExtent l="0" t="0" r="2540" b="6350"/>
                    <wp:docPr id="8124065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06528" name="图片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841750"/>
                            </a:xfrm>
                            <a:prstGeom prst="rect">
                              <a:avLst/>
                            </a:prstGeom>
                            <a:noFill/>
                            <a:ln>
                              <a:noFill/>
                            </a:ln>
                          </pic:spPr>
                        </pic:pic>
                      </a:graphicData>
                    </a:graphic>
                  </wp:inline>
                </w:drawing>
              </w:r>
            </w:del>
            <w:ins w:id="687" w:author="AI YIFENG" w:date="2025-11-19T13:00:00Z">
              <w:r>
                <w:rPr/>
                <w:drawing>
                  <wp:inline distT="0" distB="0" distL="0" distR="0">
                    <wp:extent cx="6508115" cy="4627880"/>
                    <wp:effectExtent l="0" t="0" r="6985" b="1270"/>
                    <wp:docPr id="2258248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24848" name="图片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26978" cy="4641317"/>
                            </a:xfrm>
                            <a:prstGeom prst="rect">
                              <a:avLst/>
                            </a:prstGeom>
                            <a:noFill/>
                            <a:ln>
                              <a:noFill/>
                            </a:ln>
                          </pic:spPr>
                        </pic:pic>
                      </a:graphicData>
                    </a:graphic>
                  </wp:inline>
                </w:drawing>
              </w:r>
            </w:ins>
          </w:p>
        </w:tc>
      </w:tr>
      <w:tr w14:paraId="0CBB6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689" w:author="AI YIFENG" w:date="2025-11-26T15:54: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c>
          <w:tcPr>
            <w:tcW w:w="10476" w:type="dxa"/>
            <w:tcPrChange w:id="690" w:author="AI YIFENG" w:date="2025-11-26T15:54:00Z">
              <w:tcPr>
                <w:tcW w:w="8306" w:type="dxa"/>
              </w:tcPr>
            </w:tcPrChange>
          </w:tcPr>
          <w:p w14:paraId="7DA6E4B3">
            <w:pPr>
              <w:spacing w:line="240" w:lineRule="auto"/>
              <w:ind w:firstLine="363"/>
              <w:jc w:val="both"/>
              <w:rPr>
                <w:rFonts w:hint="eastAsia"/>
                <w:sz w:val="20"/>
                <w:szCs w:val="20"/>
              </w:rPr>
              <w:pPrChange w:id="691" w:author="WPS_1699502026" w:date="2025-11-25T23:41:00Z">
                <w:pPr>
                  <w:ind w:firstLine="360"/>
                  <w:jc w:val="both"/>
                </w:pPr>
              </w:pPrChange>
            </w:pPr>
            <w:bookmarkStart w:id="11" w:name="OLE_LINK2"/>
            <w:bookmarkStart w:id="12" w:name="OLE_LINK27"/>
            <w:r>
              <w:rPr>
                <w:b/>
                <w:bCs/>
                <w:sz w:val="20"/>
                <w:szCs w:val="20"/>
              </w:rPr>
              <w:t xml:space="preserve">Fig. 1: Process employed </w:t>
            </w:r>
            <w:bookmarkEnd w:id="11"/>
            <w:r>
              <w:rPr>
                <w:b/>
                <w:sz w:val="20"/>
                <w:szCs w:val="20"/>
              </w:rPr>
              <w:t>for generating the training and testing datasets</w:t>
            </w:r>
            <w:r>
              <w:rPr>
                <w:b/>
                <w:bCs/>
                <w:sz w:val="20"/>
                <w:szCs w:val="20"/>
              </w:rPr>
              <w:t>:</w:t>
            </w:r>
            <w:del w:id="692" w:author="AI YIFENG" w:date="2025-11-21T22:59:00Z">
              <w:r>
                <w:rPr>
                  <w:sz w:val="20"/>
                  <w:szCs w:val="20"/>
                </w:rPr>
                <w:delText xml:space="preserve"> </w:delText>
              </w:r>
            </w:del>
            <w:r>
              <w:rPr>
                <w:sz w:val="20"/>
                <w:szCs w:val="20"/>
              </w:rPr>
              <w:t xml:space="preserve"> </w:t>
            </w:r>
            <w:r>
              <w:rPr>
                <w:b/>
                <w:bCs/>
                <w:sz w:val="20"/>
                <w:szCs w:val="20"/>
              </w:rPr>
              <w:t xml:space="preserve">a. Definitions of Airfoil: </w:t>
            </w:r>
            <w:r>
              <w:rPr>
                <w:sz w:val="20"/>
                <w:szCs w:val="20"/>
              </w:rPr>
              <w:t xml:space="preserve">airfoil envelopes follow the NACA-4 digit, maximum camber A varies from 1 to 9 at a step of 1, location of max camber B%*10 varies from 1 to 9 at a step of 1, thickness C% varies from 2 to 98 at a step of 2, chord length </w:t>
            </w:r>
            <w:r>
              <w:rPr>
                <w:i/>
                <w:iCs/>
                <w:sz w:val="20"/>
                <w:szCs w:val="20"/>
              </w:rPr>
              <w:t>L</w:t>
            </w:r>
            <w:r>
              <w:rPr>
                <w:i/>
                <w:iCs/>
                <w:sz w:val="20"/>
                <w:szCs w:val="20"/>
                <w:vertAlign w:val="subscript"/>
              </w:rPr>
              <w:t>c</w:t>
            </w:r>
            <w:r>
              <w:rPr>
                <w:bCs/>
                <w:sz w:val="20"/>
                <w:szCs w:val="20"/>
              </w:rPr>
              <w:t>;</w:t>
            </w:r>
            <w:del w:id="693" w:author="AI YIFENG" w:date="2025-11-21T22:59:00Z">
              <w:r>
                <w:rPr>
                  <w:sz w:val="20"/>
                  <w:szCs w:val="20"/>
                </w:rPr>
                <w:delText xml:space="preserve"> </w:delText>
              </w:r>
            </w:del>
            <w:r>
              <w:rPr>
                <w:sz w:val="20"/>
                <w:szCs w:val="20"/>
              </w:rPr>
              <w:t xml:space="preserve"> </w:t>
            </w:r>
            <w:r>
              <w:rPr>
                <w:b/>
                <w:bCs/>
                <w:sz w:val="20"/>
                <w:szCs w:val="20"/>
              </w:rPr>
              <w:t xml:space="preserve">b. Calculation Domain Settings: </w:t>
            </w:r>
            <w:r>
              <w:rPr>
                <w:sz w:val="20"/>
                <w:szCs w:val="20"/>
              </w:rPr>
              <w:t xml:space="preserve">the </w:t>
            </w:r>
            <w:commentRangeStart w:id="2"/>
            <w:r>
              <w:rPr>
                <w:sz w:val="20"/>
                <w:szCs w:val="20"/>
              </w:rPr>
              <w:t>mesh is densified significantly around the airfoil and the wake region for promoting the accuracy, the domain are</w:t>
            </w:r>
            <w:commentRangeEnd w:id="2"/>
            <w:r>
              <w:rPr>
                <w:rStyle w:val="23"/>
                <w:sz w:val="20"/>
                <w:szCs w:val="20"/>
              </w:rPr>
              <w:commentReference w:id="2"/>
            </w:r>
            <w:r>
              <w:rPr>
                <w:sz w:val="20"/>
                <w:szCs w:val="20"/>
              </w:rPr>
              <w:t xml:space="preserve">a is set as </w:t>
            </w:r>
            <w:r>
              <w:rPr>
                <w:i/>
                <w:iCs/>
                <w:sz w:val="20"/>
                <w:szCs w:val="20"/>
              </w:rPr>
              <w:t>X/L</w:t>
            </w:r>
            <w:r>
              <w:rPr>
                <w:i/>
                <w:iCs/>
                <w:sz w:val="20"/>
                <w:szCs w:val="20"/>
                <w:vertAlign w:val="subscript"/>
              </w:rPr>
              <w:t>c</w:t>
            </w:r>
            <w:r>
              <w:rPr>
                <w:sz w:val="20"/>
                <w:szCs w:val="20"/>
              </w:rPr>
              <w:t xml:space="preserve"> varies from -12 to 24, </w:t>
            </w:r>
            <w:r>
              <w:rPr>
                <w:i/>
                <w:iCs/>
                <w:sz w:val="20"/>
                <w:szCs w:val="20"/>
              </w:rPr>
              <w:t>Y/L</w:t>
            </w:r>
            <w:r>
              <w:rPr>
                <w:i/>
                <w:iCs/>
                <w:sz w:val="20"/>
                <w:szCs w:val="20"/>
                <w:vertAlign w:val="subscript"/>
              </w:rPr>
              <w:t>c</w:t>
            </w:r>
            <w:r>
              <w:rPr>
                <w:sz w:val="20"/>
                <w:szCs w:val="20"/>
              </w:rPr>
              <w:t xml:space="preserve"> varies from -8 to 8. The boundary conditions: inflow side</w:t>
            </w:r>
            <w:ins w:id="694" w:author="AI YIFENG" w:date="2025-11-26T15:45:00Z">
              <w:r>
                <w:rPr>
                  <w:rFonts w:hint="eastAsia"/>
                  <w:sz w:val="20"/>
                  <w:szCs w:val="20"/>
                </w:rPr>
                <w:t xml:space="preserve"> as well as two sides</w:t>
              </w:r>
            </w:ins>
            <w:r>
              <w:rPr>
                <w:sz w:val="20"/>
                <w:szCs w:val="20"/>
              </w:rPr>
              <w:t xml:space="preserve"> is set as </w:t>
            </w:r>
            <w:r>
              <w:rPr>
                <w:i/>
                <w:iCs/>
                <w:sz w:val="20"/>
                <w:szCs w:val="20"/>
              </w:rPr>
              <w:t>u=</w:t>
            </w:r>
            <w:del w:id="695" w:author="AI YIFENG" w:date="2025-11-26T15:45:00Z">
              <w:r>
                <w:rPr>
                  <w:i/>
                  <w:iCs/>
                  <w:sz w:val="20"/>
                  <w:szCs w:val="20"/>
                  <w:rPrChange w:id="696" w:author="AI YIFENG" w:date="2025-11-26T15:45:00Z">
                    <w:rPr>
                      <w:sz w:val="20"/>
                      <w:szCs w:val="20"/>
                    </w:rPr>
                  </w:rPrChange>
                </w:rPr>
                <w:delText>1</w:delText>
              </w:r>
            </w:del>
            <w:ins w:id="697" w:author="AI YIFENG" w:date="2025-11-26T15:45:00Z">
              <w:r>
                <w:rPr>
                  <w:rFonts w:hint="eastAsia"/>
                  <w:i/>
                  <w:iCs/>
                  <w:sz w:val="20"/>
                  <w:szCs w:val="20"/>
                  <w:rPrChange w:id="698" w:author="AI YIFENG" w:date="2025-11-26T15:45:00Z">
                    <w:rPr>
                      <w:rFonts w:hint="eastAsia"/>
                      <w:sz w:val="20"/>
                      <w:szCs w:val="20"/>
                    </w:rPr>
                  </w:rPrChange>
                </w:rPr>
                <w:t>U</w:t>
              </w:r>
            </w:ins>
            <w:r>
              <w:rPr>
                <w:sz w:val="20"/>
                <w:szCs w:val="20"/>
              </w:rPr>
              <w:t xml:space="preserve">, </w:t>
            </w:r>
            <w:r>
              <w:rPr>
                <w:i/>
                <w:iCs/>
                <w:sz w:val="20"/>
                <w:szCs w:val="20"/>
              </w:rPr>
              <w:t>v=</w:t>
            </w:r>
            <w:r>
              <w:rPr>
                <w:sz w:val="20"/>
                <w:szCs w:val="20"/>
              </w:rPr>
              <w:t xml:space="preserve">0 and </w:t>
            </w:r>
            <m:oMath>
              <m:f>
                <m:fPr>
                  <m:ctrlPr>
                    <w:ins w:id="699" w:author="AI YIFENG" w:date="2025-11-13T18:40:00Z">
                      <w:rPr>
                        <w:rFonts w:ascii="Cambria Math" w:hAnsi="Cambria Math"/>
                        <w:i/>
                        <w:sz w:val="20"/>
                        <w:szCs w:val="20"/>
                      </w:rPr>
                    </w:ins>
                  </m:ctrlPr>
                </m:fPr>
                <m:num>
                  <m:r>
                    <m:rPr/>
                    <w:rPr>
                      <w:rFonts w:ascii="Cambria Math" w:hAnsi="Cambria Math"/>
                      <w:sz w:val="20"/>
                      <w:szCs w:val="20"/>
                    </w:rPr>
                    <m:t>∂p</m:t>
                  </m:r>
                  <m:ctrlPr>
                    <w:ins w:id="700" w:author="AI YIFENG" w:date="2025-11-13T18:40:00Z">
                      <w:rPr>
                        <w:rFonts w:ascii="Cambria Math" w:hAnsi="Cambria Math"/>
                        <w:i/>
                        <w:sz w:val="20"/>
                        <w:szCs w:val="20"/>
                      </w:rPr>
                    </w:ins>
                  </m:ctrlPr>
                </m:num>
                <m:den>
                  <m:r>
                    <m:rPr/>
                    <w:rPr>
                      <w:rFonts w:ascii="Cambria Math" w:hAnsi="Cambria Math"/>
                      <w:sz w:val="20"/>
                      <w:szCs w:val="20"/>
                    </w:rPr>
                    <m:t>∂n</m:t>
                  </m:r>
                  <m:ctrlPr>
                    <w:ins w:id="701" w:author="AI YIFENG" w:date="2025-11-13T18:40:00Z">
                      <w:rPr>
                        <w:rFonts w:ascii="Cambria Math" w:hAnsi="Cambria Math"/>
                        <w:i/>
                        <w:sz w:val="20"/>
                        <w:szCs w:val="20"/>
                      </w:rPr>
                    </w:ins>
                  </m:ctrlPr>
                </m:den>
              </m:f>
            </m:oMath>
            <w:r>
              <w:rPr>
                <w:i/>
                <w:iCs/>
                <w:sz w:val="20"/>
                <w:szCs w:val="20"/>
              </w:rPr>
              <w:t>=</w:t>
            </w:r>
            <w:r>
              <w:rPr>
                <w:sz w:val="20"/>
                <w:szCs w:val="20"/>
              </w:rPr>
              <w:t xml:space="preserve">0 </w:t>
            </w:r>
            <w:ins w:id="702" w:author="AI YIFENG" w:date="2025-11-26T15:46:00Z">
              <w:r>
                <w:rPr>
                  <w:rFonts w:hint="eastAsia"/>
                  <w:sz w:val="20"/>
                  <w:szCs w:val="20"/>
                </w:rPr>
                <w:t>(n is the unit normal vector of the boundary)</w:t>
              </w:r>
            </w:ins>
            <w:r>
              <w:rPr>
                <w:sz w:val="20"/>
                <w:szCs w:val="20"/>
              </w:rPr>
              <w:t xml:space="preserve">, outflow is set as </w:t>
            </w:r>
            <m:oMath>
              <m:f>
                <m:fPr>
                  <m:ctrlPr>
                    <w:ins w:id="703" w:author="AI YIFENG" w:date="2025-11-26T15:47:00Z">
                      <w:rPr>
                        <w:rFonts w:ascii="Cambria Math" w:hAnsi="Cambria Math"/>
                        <w:i/>
                        <w:sz w:val="20"/>
                        <w:szCs w:val="20"/>
                      </w:rPr>
                    </w:ins>
                  </m:ctrlPr>
                </m:fPr>
                <m:num>
                  <w:ins w:id="704" w:author="AI YIFENG" w:date="2025-11-26T15:47:00Z">
                    <m:r>
                      <m:rPr/>
                      <w:rPr>
                        <w:rFonts w:ascii="Cambria Math" w:hAnsi="Cambria Math"/>
                        <w:sz w:val="20"/>
                        <w:szCs w:val="20"/>
                      </w:rPr>
                      <m:t>∂u</m:t>
                    </m:r>
                  </w:ins>
                  <m:ctrlPr>
                    <w:ins w:id="705" w:author="AI YIFENG" w:date="2025-11-26T15:47:00Z">
                      <w:rPr>
                        <w:rFonts w:ascii="Cambria Math" w:hAnsi="Cambria Math"/>
                        <w:i/>
                        <w:sz w:val="20"/>
                        <w:szCs w:val="20"/>
                      </w:rPr>
                    </w:ins>
                  </m:ctrlPr>
                </m:num>
                <m:den>
                  <w:ins w:id="706" w:author="AI YIFENG" w:date="2025-11-26T15:47:00Z">
                    <m:r>
                      <m:rPr/>
                      <w:rPr>
                        <w:rFonts w:ascii="Cambria Math" w:hAnsi="Cambria Math"/>
                        <w:sz w:val="20"/>
                        <w:szCs w:val="20"/>
                      </w:rPr>
                      <m:t>∂n</m:t>
                    </m:r>
                  </w:ins>
                  <m:ctrlPr>
                    <w:ins w:id="707" w:author="AI YIFENG" w:date="2025-11-26T15:47:00Z">
                      <w:rPr>
                        <w:rFonts w:ascii="Cambria Math" w:hAnsi="Cambria Math"/>
                        <w:i/>
                        <w:sz w:val="20"/>
                        <w:szCs w:val="20"/>
                      </w:rPr>
                    </w:ins>
                  </m:ctrlPr>
                </m:den>
              </m:f>
            </m:oMath>
            <w:ins w:id="708" w:author="AI YIFENG" w:date="2025-11-26T15:47:00Z">
              <w:r>
                <w:rPr>
                  <w:i/>
                  <w:iCs/>
                  <w:sz w:val="20"/>
                  <w:szCs w:val="20"/>
                </w:rPr>
                <w:t>=</w:t>
              </w:r>
            </w:ins>
            <w:ins w:id="709" w:author="AI YIFENG" w:date="2025-11-26T15:47:00Z">
              <w:r>
                <w:rPr>
                  <w:sz w:val="20"/>
                  <w:szCs w:val="20"/>
                </w:rPr>
                <w:t>0</w:t>
              </w:r>
            </w:ins>
            <w:ins w:id="710" w:author="AI YIFENG" w:date="2025-11-26T15:47:00Z">
              <w:r>
                <w:rPr>
                  <w:rFonts w:hint="eastAsia"/>
                  <w:sz w:val="20"/>
                  <w:szCs w:val="20"/>
                </w:rPr>
                <w:t xml:space="preserve">, </w:t>
              </w:r>
            </w:ins>
            <m:oMath>
              <m:f>
                <m:fPr>
                  <m:ctrlPr>
                    <w:ins w:id="711" w:author="AI YIFENG" w:date="2025-11-26T15:47:00Z">
                      <w:rPr>
                        <w:rFonts w:ascii="Cambria Math" w:hAnsi="Cambria Math"/>
                        <w:i/>
                        <w:sz w:val="20"/>
                        <w:szCs w:val="20"/>
                      </w:rPr>
                    </w:ins>
                  </m:ctrlPr>
                </m:fPr>
                <m:num>
                  <w:ins w:id="712" w:author="AI YIFENG" w:date="2025-11-26T15:47:00Z">
                    <m:r>
                      <m:rPr/>
                      <w:rPr>
                        <w:rFonts w:ascii="Cambria Math" w:hAnsi="Cambria Math"/>
                        <w:sz w:val="20"/>
                        <w:szCs w:val="20"/>
                      </w:rPr>
                      <m:t>∂v</m:t>
                    </m:r>
                  </w:ins>
                  <m:ctrlPr>
                    <w:ins w:id="713" w:author="AI YIFENG" w:date="2025-11-26T15:47:00Z">
                      <w:rPr>
                        <w:rFonts w:ascii="Cambria Math" w:hAnsi="Cambria Math"/>
                        <w:i/>
                        <w:sz w:val="20"/>
                        <w:szCs w:val="20"/>
                      </w:rPr>
                    </w:ins>
                  </m:ctrlPr>
                </m:num>
                <m:den>
                  <w:ins w:id="714" w:author="AI YIFENG" w:date="2025-11-26T15:47:00Z">
                    <m:r>
                      <m:rPr/>
                      <w:rPr>
                        <w:rFonts w:ascii="Cambria Math" w:hAnsi="Cambria Math"/>
                        <w:sz w:val="20"/>
                        <w:szCs w:val="20"/>
                      </w:rPr>
                      <m:t>∂n</m:t>
                    </m:r>
                  </w:ins>
                  <m:ctrlPr>
                    <w:ins w:id="715" w:author="AI YIFENG" w:date="2025-11-26T15:47:00Z">
                      <w:rPr>
                        <w:rFonts w:ascii="Cambria Math" w:hAnsi="Cambria Math"/>
                        <w:i/>
                        <w:sz w:val="20"/>
                        <w:szCs w:val="20"/>
                      </w:rPr>
                    </w:ins>
                  </m:ctrlPr>
                </m:den>
              </m:f>
            </m:oMath>
            <w:ins w:id="716" w:author="AI YIFENG" w:date="2025-11-26T15:47:00Z">
              <w:r>
                <w:rPr>
                  <w:rFonts w:hint="eastAsia"/>
                  <w:sz w:val="20"/>
                  <w:szCs w:val="20"/>
                </w:rPr>
                <w:t xml:space="preserve"> </w:t>
              </w:r>
            </w:ins>
            <w:del w:id="717" w:author="AI YIFENG" w:date="2025-11-26T15:47:00Z">
              <w:r>
                <w:rPr>
                  <w:i/>
                  <w:iCs/>
                  <w:sz w:val="20"/>
                  <w:szCs w:val="20"/>
                </w:rPr>
                <w:delText>u=</w:delText>
              </w:r>
            </w:del>
            <w:del w:id="718" w:author="AI YIFENG" w:date="2025-11-26T15:47:00Z">
              <w:r>
                <w:rPr>
                  <w:sz w:val="20"/>
                  <w:szCs w:val="20"/>
                </w:rPr>
                <w:delText xml:space="preserve">0, </w:delText>
              </w:r>
            </w:del>
            <w:del w:id="719" w:author="AI YIFENG" w:date="2025-11-26T15:47:00Z">
              <w:r>
                <w:rPr>
                  <w:i/>
                  <w:iCs/>
                  <w:sz w:val="20"/>
                  <w:szCs w:val="20"/>
                </w:rPr>
                <w:delText>v=</w:delText>
              </w:r>
            </w:del>
            <w:del w:id="720" w:author="AI YIFENG" w:date="2025-11-26T15:47:00Z">
              <w:r>
                <w:rPr>
                  <w:sz w:val="20"/>
                  <w:szCs w:val="20"/>
                </w:rPr>
                <w:delText xml:space="preserve">0, </w:delText>
              </w:r>
            </w:del>
            <w:r>
              <w:rPr>
                <w:sz w:val="20"/>
                <w:szCs w:val="20"/>
              </w:rPr>
              <w:t xml:space="preserve">and </w:t>
            </w:r>
            <m:oMath>
              <w:ins w:id="721" w:author="AI YIFENG" w:date="2025-11-26T15:47:00Z">
                <m:r>
                  <m:rPr/>
                  <w:rPr>
                    <w:rFonts w:ascii="Cambria Math" w:hAnsi="Cambria Math"/>
                    <w:sz w:val="20"/>
                    <w:szCs w:val="20"/>
                  </w:rPr>
                  <m:t>p</m:t>
                </m:r>
              </w:ins>
            </m:oMath>
            <w:r>
              <w:rPr>
                <w:i/>
                <w:iCs/>
                <w:sz w:val="20"/>
                <w:szCs w:val="20"/>
              </w:rPr>
              <w:t>=</w:t>
            </w:r>
            <w:r>
              <w:rPr>
                <w:sz w:val="20"/>
                <w:szCs w:val="20"/>
              </w:rPr>
              <w:t xml:space="preserve">0, </w:t>
            </w:r>
            <w:del w:id="722" w:author="AI YIFENG" w:date="2025-11-26T15:48:00Z">
              <w:r>
                <w:rPr>
                  <w:sz w:val="20"/>
                  <w:szCs w:val="20"/>
                </w:rPr>
                <w:delText xml:space="preserve">open boundaries with </w:delText>
              </w:r>
            </w:del>
            <w:del w:id="723" w:author="AI YIFENG" w:date="2025-11-26T15:48:00Z">
              <w:r>
                <w:rPr>
                  <w:i/>
                  <w:iCs/>
                  <w:sz w:val="20"/>
                  <w:szCs w:val="20"/>
                </w:rPr>
                <w:delText>u=</w:delText>
              </w:r>
            </w:del>
            <w:del w:id="724" w:author="AI YIFENG" w:date="2025-11-26T15:48:00Z">
              <w:r>
                <w:rPr>
                  <w:sz w:val="20"/>
                  <w:szCs w:val="20"/>
                </w:rPr>
                <w:delText xml:space="preserve">0, </w:delText>
              </w:r>
            </w:del>
            <w:del w:id="725" w:author="AI YIFENG" w:date="2025-11-26T15:48:00Z">
              <w:r>
                <w:rPr>
                  <w:i/>
                  <w:iCs/>
                  <w:sz w:val="20"/>
                  <w:szCs w:val="20"/>
                </w:rPr>
                <w:delText>v=</w:delText>
              </w:r>
            </w:del>
            <w:del w:id="726" w:author="AI YIFENG" w:date="2025-11-26T15:48:00Z">
              <w:r>
                <w:rPr>
                  <w:sz w:val="20"/>
                  <w:szCs w:val="20"/>
                </w:rPr>
                <w:delText xml:space="preserve">0, and </w:delText>
              </w:r>
            </w:del>
            <w:del w:id="727" w:author="AI YIFENG" w:date="2025-11-26T15:48:00Z">
              <w:r>
                <w:rPr>
                  <w:i/>
                  <w:iCs/>
                  <w:sz w:val="20"/>
                  <w:szCs w:val="20"/>
                </w:rPr>
                <w:delText>=</w:delText>
              </w:r>
            </w:del>
            <w:del w:id="728" w:author="AI YIFENG" w:date="2025-11-26T15:48:00Z">
              <w:r>
                <w:rPr>
                  <w:sz w:val="20"/>
                  <w:szCs w:val="20"/>
                </w:rPr>
                <w:delText xml:space="preserve">0 at the top and bottom edges, </w:delText>
              </w:r>
            </w:del>
            <w:r>
              <w:rPr>
                <w:sz w:val="20"/>
                <w:szCs w:val="20"/>
              </w:rPr>
              <w:t>the airfoil wall boundary is set as</w:t>
            </w:r>
            <w:del w:id="729" w:author="AI YIFENG" w:date="2025-11-21T22:58:00Z">
              <w:r>
                <w:rPr>
                  <w:sz w:val="20"/>
                  <w:szCs w:val="20"/>
                </w:rPr>
                <w:delText xml:space="preserve"> </w:delText>
              </w:r>
            </w:del>
            <w:r>
              <w:rPr>
                <w:sz w:val="20"/>
                <w:szCs w:val="20"/>
              </w:rPr>
              <w:t xml:space="preserve"> </w:t>
            </w:r>
            <w:r>
              <w:rPr>
                <w:i/>
                <w:iCs/>
                <w:sz w:val="20"/>
                <w:szCs w:val="20"/>
              </w:rPr>
              <w:t>u=</w:t>
            </w:r>
            <w:r>
              <w:rPr>
                <w:sz w:val="20"/>
                <w:szCs w:val="20"/>
              </w:rPr>
              <w:t xml:space="preserve">0, </w:t>
            </w:r>
            <w:r>
              <w:rPr>
                <w:i/>
                <w:iCs/>
                <w:sz w:val="20"/>
                <w:szCs w:val="20"/>
              </w:rPr>
              <w:t>v=</w:t>
            </w:r>
            <w:r>
              <w:rPr>
                <w:sz w:val="20"/>
                <w:szCs w:val="20"/>
              </w:rPr>
              <w:t xml:space="preserve">0, and </w:t>
            </w:r>
            <m:oMath>
              <m:f>
                <m:fPr>
                  <m:ctrlPr>
                    <w:ins w:id="730" w:author="AI YIFENG" w:date="2025-11-13T18:40:00Z">
                      <w:rPr>
                        <w:rFonts w:ascii="Cambria Math" w:hAnsi="Cambria Math"/>
                        <w:i/>
                        <w:sz w:val="20"/>
                        <w:szCs w:val="20"/>
                      </w:rPr>
                    </w:ins>
                  </m:ctrlPr>
                </m:fPr>
                <m:num>
                  <m:r>
                    <m:rPr/>
                    <w:rPr>
                      <w:rFonts w:ascii="Cambria Math" w:hAnsi="Cambria Math"/>
                      <w:sz w:val="20"/>
                      <w:szCs w:val="20"/>
                    </w:rPr>
                    <m:t>∂p</m:t>
                  </m:r>
                  <m:ctrlPr>
                    <w:ins w:id="731" w:author="AI YIFENG" w:date="2025-11-13T18:40:00Z">
                      <w:rPr>
                        <w:rFonts w:ascii="Cambria Math" w:hAnsi="Cambria Math"/>
                        <w:i/>
                        <w:sz w:val="20"/>
                        <w:szCs w:val="20"/>
                      </w:rPr>
                    </w:ins>
                  </m:ctrlPr>
                </m:num>
                <m:den>
                  <m:r>
                    <m:rPr/>
                    <w:rPr>
                      <w:rFonts w:ascii="Cambria Math" w:hAnsi="Cambria Math"/>
                      <w:sz w:val="20"/>
                      <w:szCs w:val="20"/>
                    </w:rPr>
                    <m:t>∂n</m:t>
                  </m:r>
                  <m:ctrlPr>
                    <w:ins w:id="732" w:author="AI YIFENG" w:date="2025-11-13T18:40:00Z">
                      <w:rPr>
                        <w:rFonts w:ascii="Cambria Math" w:hAnsi="Cambria Math"/>
                        <w:i/>
                        <w:sz w:val="20"/>
                        <w:szCs w:val="20"/>
                      </w:rPr>
                    </w:ins>
                  </m:ctrlPr>
                </m:den>
              </m:f>
            </m:oMath>
            <w:r>
              <w:rPr>
                <w:i/>
                <w:iCs/>
                <w:sz w:val="20"/>
                <w:szCs w:val="20"/>
              </w:rPr>
              <w:t>=</w:t>
            </w:r>
            <w:r>
              <w:rPr>
                <w:sz w:val="20"/>
                <w:szCs w:val="20"/>
              </w:rPr>
              <w:t>0</w:t>
            </w:r>
            <w:r>
              <w:rPr>
                <w:iCs/>
                <w:sz w:val="20"/>
                <w:szCs w:val="20"/>
              </w:rPr>
              <w:t>;</w:t>
            </w:r>
            <w:del w:id="733" w:author="AI YIFENG" w:date="2025-11-21T22:59:00Z">
              <w:r>
                <w:rPr>
                  <w:sz w:val="20"/>
                  <w:szCs w:val="20"/>
                </w:rPr>
                <w:delText xml:space="preserve"> </w:delText>
              </w:r>
            </w:del>
            <w:r>
              <w:rPr>
                <w:sz w:val="20"/>
                <w:szCs w:val="20"/>
              </w:rPr>
              <w:t xml:space="preserve"> </w:t>
            </w:r>
            <w:r>
              <w:rPr>
                <w:b/>
                <w:bCs/>
                <w:sz w:val="20"/>
                <w:szCs w:val="20"/>
                <w:highlight w:val="none"/>
                <w:rPrChange w:id="734" w:author="WPS_1699502026" w:date="2025-11-25T21:51:00Z">
                  <w:rPr>
                    <w:b/>
                    <w:bCs/>
                    <w:sz w:val="20"/>
                    <w:szCs w:val="20"/>
                    <w:highlight w:val="green"/>
                  </w:rPr>
                </w:rPrChange>
              </w:rPr>
              <w:t xml:space="preserve">c. </w:t>
            </w:r>
            <w:del w:id="735" w:author="AI YIFENG" w:date="2025-11-21T22:57:00Z">
              <w:r>
                <w:rPr>
                  <w:b/>
                  <w:bCs/>
                  <w:sz w:val="20"/>
                  <w:szCs w:val="20"/>
                  <w:highlight w:val="none"/>
                  <w:rPrChange w:id="736" w:author="WPS_1699502026" w:date="2025-11-25T21:51:00Z">
                    <w:rPr>
                      <w:b/>
                      <w:bCs/>
                      <w:sz w:val="20"/>
                      <w:szCs w:val="20"/>
                      <w:highlight w:val="green"/>
                    </w:rPr>
                  </w:rPrChange>
                </w:rPr>
                <w:delText xml:space="preserve">Solved </w:delText>
              </w:r>
            </w:del>
            <w:ins w:id="737" w:author="AI YIFENG" w:date="2025-11-21T22:57:00Z">
              <w:r>
                <w:rPr>
                  <w:b/>
                  <w:bCs/>
                  <w:sz w:val="20"/>
                  <w:szCs w:val="20"/>
                  <w:highlight w:val="none"/>
                  <w:rPrChange w:id="738" w:author="WPS_1699502026" w:date="2025-11-25T21:51:00Z">
                    <w:rPr>
                      <w:b/>
                      <w:bCs/>
                      <w:sz w:val="20"/>
                      <w:szCs w:val="20"/>
                      <w:highlight w:val="green"/>
                    </w:rPr>
                  </w:rPrChange>
                </w:rPr>
                <w:t xml:space="preserve">Flow Field </w:t>
              </w:r>
            </w:ins>
            <w:r>
              <w:rPr>
                <w:b/>
                <w:bCs/>
                <w:sz w:val="20"/>
                <w:szCs w:val="20"/>
                <w:highlight w:val="none"/>
                <w:rPrChange w:id="739" w:author="WPS_1699502026" w:date="2025-11-25T21:51:00Z">
                  <w:rPr>
                    <w:b/>
                    <w:bCs/>
                    <w:sz w:val="20"/>
                    <w:szCs w:val="20"/>
                    <w:highlight w:val="green"/>
                  </w:rPr>
                </w:rPrChange>
              </w:rPr>
              <w:t>Contours:</w:t>
            </w:r>
            <w:r>
              <w:rPr>
                <w:sz w:val="20"/>
                <w:szCs w:val="20"/>
              </w:rPr>
              <w:t xml:space="preserve"> </w:t>
            </w:r>
            <w:ins w:id="740" w:author="AI YIFENG" w:date="2025-11-21T22:57:00Z">
              <w:r>
                <w:rPr>
                  <w:rFonts w:hint="eastAsia"/>
                  <w:sz w:val="20"/>
                  <w:szCs w:val="20"/>
                </w:rPr>
                <w:t xml:space="preserve">The </w:t>
              </w:r>
            </w:ins>
            <w:del w:id="741" w:author="AI YIFENG" w:date="2025-11-21T22:57:00Z">
              <w:r>
                <w:rPr>
                  <w:sz w:val="20"/>
                  <w:szCs w:val="20"/>
                </w:rPr>
                <w:delText xml:space="preserve">solved </w:delText>
              </w:r>
            </w:del>
            <w:r>
              <w:rPr>
                <w:sz w:val="20"/>
                <w:szCs w:val="20"/>
              </w:rPr>
              <w:t xml:space="preserve">pressure contours </w:t>
            </w:r>
            <w:ins w:id="742" w:author="AI YIFENG" w:date="2025-11-21T22:58:00Z">
              <w:r>
                <w:rPr>
                  <w:rFonts w:hint="eastAsia"/>
                  <w:sz w:val="20"/>
                  <w:szCs w:val="20"/>
                </w:rPr>
                <w:t xml:space="preserve">are </w:t>
              </w:r>
            </w:ins>
            <w:del w:id="743" w:author="AI YIFENG" w:date="2025-11-21T22:58:00Z">
              <w:r>
                <w:rPr>
                  <w:sz w:val="20"/>
                  <w:szCs w:val="20"/>
                </w:rPr>
                <w:delText xml:space="preserve">mapped </w:delText>
              </w:r>
            </w:del>
            <w:ins w:id="744" w:author="AI YIFENG" w:date="2025-11-21T22:58:00Z">
              <w:r>
                <w:rPr>
                  <w:rFonts w:hint="eastAsia"/>
                  <w:sz w:val="20"/>
                  <w:szCs w:val="20"/>
                </w:rPr>
                <w:t>superimposed</w:t>
              </w:r>
            </w:ins>
            <w:ins w:id="745" w:author="AI YIFENG" w:date="2025-11-21T22:58:00Z">
              <w:r>
                <w:rPr>
                  <w:sz w:val="20"/>
                  <w:szCs w:val="20"/>
                </w:rPr>
                <w:t xml:space="preserve"> </w:t>
              </w:r>
            </w:ins>
            <w:r>
              <w:rPr>
                <w:sz w:val="20"/>
                <w:szCs w:val="20"/>
              </w:rPr>
              <w:t>with velocity streamlines of airfoil region and wake region;</w:t>
            </w:r>
            <w:del w:id="746" w:author="AI YIFENG" w:date="2025-11-21T22:59:00Z">
              <w:r>
                <w:rPr>
                  <w:sz w:val="20"/>
                  <w:szCs w:val="20"/>
                </w:rPr>
                <w:delText xml:space="preserve"> </w:delText>
              </w:r>
            </w:del>
            <w:r>
              <w:rPr>
                <w:sz w:val="20"/>
                <w:szCs w:val="20"/>
              </w:rPr>
              <w:t xml:space="preserve"> </w:t>
            </w:r>
            <w:r>
              <w:rPr>
                <w:b/>
                <w:bCs/>
                <w:sz w:val="20"/>
                <w:szCs w:val="20"/>
              </w:rPr>
              <w:t xml:space="preserve">d. Data Cutting: </w:t>
            </w:r>
            <w:del w:id="747" w:author="AI YIFENG" w:date="2025-11-21T22:59:00Z">
              <w:r>
                <w:rPr>
                  <w:sz w:val="20"/>
                  <w:szCs w:val="20"/>
                </w:rPr>
                <w:delText xml:space="preserve">solved </w:delText>
              </w:r>
            </w:del>
            <w:r>
              <w:rPr>
                <w:sz w:val="20"/>
                <w:szCs w:val="20"/>
              </w:rPr>
              <w:t xml:space="preserve">flow </w:t>
            </w:r>
            <w:ins w:id="748" w:author="AI YIFENG" w:date="2025-11-21T23:00:00Z">
              <w:r>
                <w:rPr>
                  <w:rFonts w:hint="eastAsia"/>
                  <w:sz w:val="20"/>
                  <w:szCs w:val="20"/>
                </w:rPr>
                <w:t xml:space="preserve">fields </w:t>
              </w:r>
            </w:ins>
            <w:del w:id="749" w:author="AI YIFENG" w:date="2025-11-21T23:00:00Z">
              <w:r>
                <w:rPr>
                  <w:sz w:val="20"/>
                  <w:szCs w:val="20"/>
                </w:rPr>
                <w:delText xml:space="preserve">contours </w:delText>
              </w:r>
            </w:del>
            <w:r>
              <w:rPr>
                <w:sz w:val="20"/>
                <w:szCs w:val="20"/>
              </w:rPr>
              <w:t xml:space="preserve">of </w:t>
            </w:r>
            <w:r>
              <w:rPr>
                <w:i/>
                <w:iCs/>
                <w:sz w:val="20"/>
                <w:szCs w:val="20"/>
              </w:rPr>
              <w:t>u</w:t>
            </w:r>
            <w:r>
              <w:rPr>
                <w:sz w:val="20"/>
                <w:szCs w:val="20"/>
              </w:rPr>
              <w:t xml:space="preserve">, </w:t>
            </w:r>
            <w:r>
              <w:rPr>
                <w:i/>
                <w:iCs/>
                <w:sz w:val="20"/>
                <w:szCs w:val="20"/>
              </w:rPr>
              <w:t>v</w:t>
            </w:r>
            <w:r>
              <w:rPr>
                <w:sz w:val="20"/>
                <w:szCs w:val="20"/>
              </w:rPr>
              <w:t xml:space="preserve"> and </w:t>
            </w:r>
            <w:r>
              <w:rPr>
                <w:i/>
                <w:iCs/>
                <w:sz w:val="20"/>
                <w:szCs w:val="20"/>
              </w:rPr>
              <w:t>p</w:t>
            </w:r>
            <w:r>
              <w:rPr>
                <w:sz w:val="20"/>
                <w:szCs w:val="20"/>
              </w:rPr>
              <w:t xml:space="preserve"> are cut out which focus on the </w:t>
            </w:r>
            <w:del w:id="750" w:author="AI YIFENG" w:date="2025-11-21T23:01:00Z">
              <w:r>
                <w:rPr>
                  <w:sz w:val="20"/>
                  <w:szCs w:val="20"/>
                  <w:highlight w:val="none"/>
                  <w:rPrChange w:id="751" w:author="WPS_1699502026" w:date="2025-11-25T21:51:00Z">
                    <w:rPr>
                      <w:sz w:val="20"/>
                      <w:szCs w:val="20"/>
                      <w:highlight w:val="green"/>
                    </w:rPr>
                  </w:rPrChange>
                </w:rPr>
                <w:delText xml:space="preserve">general </w:delText>
              </w:r>
            </w:del>
            <w:ins w:id="752" w:author="AI YIFENG" w:date="2025-11-21T23:01:00Z">
              <w:r>
                <w:rPr>
                  <w:sz w:val="20"/>
                  <w:szCs w:val="20"/>
                  <w:highlight w:val="none"/>
                  <w:rPrChange w:id="753" w:author="WPS_1699502026" w:date="2025-11-25T21:51:00Z">
                    <w:rPr>
                      <w:sz w:val="20"/>
                      <w:szCs w:val="20"/>
                      <w:highlight w:val="green"/>
                    </w:rPr>
                  </w:rPrChange>
                </w:rPr>
                <w:t>target region</w:t>
              </w:r>
            </w:ins>
            <w:del w:id="754" w:author="AI YIFENG" w:date="2025-11-21T23:01:00Z">
              <w:r>
                <w:rPr>
                  <w:sz w:val="20"/>
                  <w:szCs w:val="20"/>
                  <w:highlight w:val="none"/>
                  <w:rPrChange w:id="755" w:author="WPS_1699502026" w:date="2025-11-25T21:51:00Z">
                    <w:rPr>
                      <w:sz w:val="20"/>
                      <w:szCs w:val="20"/>
                      <w:highlight w:val="green"/>
                    </w:rPr>
                  </w:rPrChange>
                </w:rPr>
                <w:delText>field</w:delText>
              </w:r>
            </w:del>
            <w:r>
              <w:rPr>
                <w:sz w:val="20"/>
                <w:szCs w:val="20"/>
                <w:highlight w:val="none"/>
                <w:rPrChange w:id="756" w:author="WPS_1699502026" w:date="2025-11-25T21:51:00Z">
                  <w:rPr>
                    <w:sz w:val="20"/>
                    <w:szCs w:val="20"/>
                    <w:highlight w:val="green"/>
                  </w:rPr>
                </w:rPrChange>
              </w:rPr>
              <w:t xml:space="preserve"> of f</w:t>
            </w:r>
            <w:r>
              <w:rPr>
                <w:sz w:val="20"/>
                <w:szCs w:val="20"/>
              </w:rPr>
              <w:t>low past the airfoil</w:t>
            </w:r>
            <w:del w:id="757" w:author="AI YIFENG" w:date="2025-11-26T15:49:00Z">
              <w:r>
                <w:rPr>
                  <w:b w:val="0"/>
                  <w:bCs w:val="0"/>
                  <w:sz w:val="20"/>
                  <w:szCs w:val="20"/>
                  <w:rPrChange w:id="758" w:author="AI YIFENG" w:date="2025-11-26T15:49:00Z">
                    <w:rPr>
                      <w:b/>
                      <w:bCs/>
                      <w:sz w:val="20"/>
                      <w:szCs w:val="20"/>
                    </w:rPr>
                  </w:rPrChange>
                </w:rPr>
                <w:delText>;</w:delText>
              </w:r>
            </w:del>
            <w:del w:id="759" w:author="AI YIFENG" w:date="2025-11-26T15:49:00Z">
              <w:r>
                <w:rPr>
                  <w:sz w:val="20"/>
                  <w:szCs w:val="20"/>
                </w:rPr>
                <w:delText xml:space="preserve">  </w:delText>
              </w:r>
            </w:del>
            <w:ins w:id="760" w:author="AI YIFENG" w:date="2025-11-26T15:49:00Z">
              <w:r>
                <w:rPr>
                  <w:rFonts w:hint="eastAsia"/>
                  <w:b w:val="0"/>
                  <w:bCs w:val="0"/>
                  <w:sz w:val="20"/>
                  <w:szCs w:val="20"/>
                  <w:rPrChange w:id="761" w:author="AI YIFENG" w:date="2025-11-26T15:49:00Z">
                    <w:rPr>
                      <w:rFonts w:hint="eastAsia"/>
                      <w:b/>
                      <w:bCs/>
                      <w:sz w:val="20"/>
                      <w:szCs w:val="20"/>
                    </w:rPr>
                  </w:rPrChange>
                </w:rPr>
                <w:t>;</w:t>
              </w:r>
            </w:ins>
            <w:ins w:id="762" w:author="AI YIFENG" w:date="2025-11-26T15:49:00Z">
              <w:r>
                <w:rPr>
                  <w:sz w:val="20"/>
                  <w:szCs w:val="20"/>
                </w:rPr>
                <w:t xml:space="preserve"> </w:t>
              </w:r>
            </w:ins>
            <w:r>
              <w:rPr>
                <w:b/>
                <w:bCs/>
                <w:sz w:val="20"/>
                <w:szCs w:val="20"/>
              </w:rPr>
              <w:t xml:space="preserve">e. Data Post-processing: </w:t>
            </w:r>
            <w:r>
              <w:rPr>
                <w:sz w:val="20"/>
                <w:szCs w:val="20"/>
              </w:rPr>
              <w:t xml:space="preserve">the cut-out flow </w:t>
            </w:r>
            <w:del w:id="763" w:author="AI YIFENG" w:date="2025-11-21T23:03:00Z">
              <w:r>
                <w:rPr>
                  <w:sz w:val="20"/>
                  <w:szCs w:val="20"/>
                </w:rPr>
                <w:delText xml:space="preserve">contours </w:delText>
              </w:r>
            </w:del>
            <w:ins w:id="764" w:author="AI YIFENG" w:date="2025-11-21T23:03:00Z">
              <w:r>
                <w:rPr>
                  <w:rFonts w:hint="eastAsia"/>
                  <w:sz w:val="20"/>
                  <w:szCs w:val="20"/>
                </w:rPr>
                <w:t>fields</w:t>
              </w:r>
            </w:ins>
            <w:ins w:id="765" w:author="AI YIFENG" w:date="2025-11-21T23:03:00Z">
              <w:r>
                <w:rPr>
                  <w:sz w:val="20"/>
                  <w:szCs w:val="20"/>
                </w:rPr>
                <w:t xml:space="preserve"> </w:t>
              </w:r>
            </w:ins>
            <w:r>
              <w:rPr>
                <w:sz w:val="20"/>
                <w:szCs w:val="20"/>
              </w:rPr>
              <w:t>are linearly interpolated into 96</w:t>
            </w:r>
            <m:oMath>
              <w:ins w:id="766" w:author="AI YIFENG" w:date="2025-11-21T22:59:00Z">
                <m:r>
                  <m:rPr/>
                  <w:rPr>
                    <w:rFonts w:ascii="Cambria Math" w:hAnsi="Cambria Math" w:cs="Cambria Math"/>
                    <w:sz w:val="20"/>
                    <w:szCs w:val="20"/>
                  </w:rPr>
                  <m:t>×</m:t>
                </m:r>
              </w:ins>
            </m:oMath>
            <w:del w:id="767" w:author="AI YIFENG" w:date="2025-11-21T22:59:00Z">
              <w:r>
                <w:rPr>
                  <w:sz w:val="20"/>
                  <w:szCs w:val="20"/>
                </w:rPr>
                <w:delText>*</w:delText>
              </w:r>
            </w:del>
            <w:r>
              <w:rPr>
                <w:sz w:val="20"/>
                <w:szCs w:val="20"/>
              </w:rPr>
              <w:t>96 structured data and transferred into files as the “npy” format;</w:t>
            </w:r>
            <w:del w:id="768" w:author="AI YIFENG" w:date="2025-11-22T16:57:00Z">
              <w:r>
                <w:rPr>
                  <w:sz w:val="20"/>
                  <w:szCs w:val="20"/>
                </w:rPr>
                <w:delText xml:space="preserve"> </w:delText>
              </w:r>
            </w:del>
            <w:r>
              <w:rPr>
                <w:sz w:val="20"/>
                <w:szCs w:val="20"/>
              </w:rPr>
              <w:t xml:space="preserve"> </w:t>
            </w:r>
            <w:r>
              <w:rPr>
                <w:b/>
                <w:bCs/>
                <w:sz w:val="20"/>
                <w:szCs w:val="20"/>
              </w:rPr>
              <w:t xml:space="preserve">f. </w:t>
            </w:r>
            <w:bookmarkStart w:id="13" w:name="OLE_LINK35"/>
            <w:r>
              <w:rPr>
                <w:b/>
                <w:bCs/>
                <w:i/>
                <w:iCs/>
                <w:sz w:val="20"/>
                <w:szCs w:val="20"/>
              </w:rPr>
              <w:t>C</w:t>
            </w:r>
            <w:r>
              <w:rPr>
                <w:b/>
                <w:bCs/>
                <w:i/>
                <w:iCs/>
                <w:sz w:val="20"/>
                <w:szCs w:val="20"/>
                <w:vertAlign w:val="subscript"/>
              </w:rPr>
              <w:t>L</w:t>
            </w:r>
            <w:r>
              <w:rPr>
                <w:b/>
                <w:bCs/>
                <w:sz w:val="20"/>
                <w:szCs w:val="20"/>
              </w:rPr>
              <w:t>/</w:t>
            </w:r>
            <w:r>
              <w:rPr>
                <w:b/>
                <w:bCs/>
                <w:i/>
                <w:iCs/>
                <w:sz w:val="20"/>
                <w:szCs w:val="20"/>
              </w:rPr>
              <w:t>C</w:t>
            </w:r>
            <w:r>
              <w:rPr>
                <w:b/>
                <w:bCs/>
                <w:i/>
                <w:iCs/>
                <w:sz w:val="20"/>
                <w:szCs w:val="20"/>
                <w:vertAlign w:val="subscript"/>
              </w:rPr>
              <w:t>D</w:t>
            </w:r>
            <w:bookmarkEnd w:id="13"/>
            <w:r>
              <w:rPr>
                <w:b/>
                <w:bCs/>
                <w:sz w:val="20"/>
                <w:szCs w:val="20"/>
              </w:rPr>
              <w:t xml:space="preserve"> Response Extraction: </w:t>
            </w:r>
            <w:r>
              <w:rPr>
                <w:sz w:val="20"/>
                <w:szCs w:val="20"/>
              </w:rPr>
              <w:t xml:space="preserve">the mean </w:t>
            </w:r>
            <w:ins w:id="769" w:author="AI YIFENG" w:date="2025-11-21T23:04:00Z">
              <w:r>
                <w:rPr>
                  <w:i/>
                  <w:iCs/>
                  <w:sz w:val="20"/>
                  <w:szCs w:val="20"/>
                </w:rPr>
                <w:t>C</w:t>
              </w:r>
            </w:ins>
            <w:ins w:id="770" w:author="AI YIFENG" w:date="2025-11-21T23:04:00Z">
              <w:r>
                <w:rPr>
                  <w:i/>
                  <w:iCs/>
                  <w:sz w:val="20"/>
                  <w:szCs w:val="20"/>
                  <w:vertAlign w:val="subscript"/>
                </w:rPr>
                <w:t>L</w:t>
              </w:r>
            </w:ins>
            <w:ins w:id="771" w:author="AI YIFENG" w:date="2025-11-21T23:04:00Z">
              <w:r>
                <w:rPr>
                  <w:sz w:val="20"/>
                  <w:szCs w:val="20"/>
                </w:rPr>
                <w:t>/</w:t>
              </w:r>
            </w:ins>
            <w:ins w:id="772" w:author="AI YIFENG" w:date="2025-11-21T23:04:00Z">
              <w:r>
                <w:rPr>
                  <w:i/>
                  <w:iCs/>
                  <w:sz w:val="20"/>
                  <w:szCs w:val="20"/>
                </w:rPr>
                <w:t>C</w:t>
              </w:r>
            </w:ins>
            <w:ins w:id="773" w:author="AI YIFENG" w:date="2025-11-21T23:04:00Z">
              <w:r>
                <w:rPr>
                  <w:i/>
                  <w:iCs/>
                  <w:sz w:val="20"/>
                  <w:szCs w:val="20"/>
                  <w:vertAlign w:val="subscript"/>
                </w:rPr>
                <w:t>D</w:t>
              </w:r>
            </w:ins>
            <w:del w:id="774" w:author="AI YIFENG" w:date="2025-11-21T23:04:00Z">
              <w:r>
                <w:rPr>
                  <w:sz w:val="20"/>
                  <w:szCs w:val="20"/>
                </w:rPr>
                <w:delText>lift-to-drag ratio</w:delText>
              </w:r>
            </w:del>
            <w:r>
              <w:rPr>
                <w:sz w:val="20"/>
                <w:szCs w:val="20"/>
              </w:rPr>
              <w:t xml:space="preserve"> responses are extracted from the wall surface of airfoil, which labels the corresponding “npy” file of flow </w:t>
            </w:r>
            <w:del w:id="775" w:author="AI YIFENG" w:date="2025-11-22T16:56:00Z">
              <w:r>
                <w:rPr>
                  <w:sz w:val="20"/>
                  <w:szCs w:val="20"/>
                </w:rPr>
                <w:delText xml:space="preserve">contour </w:delText>
              </w:r>
            </w:del>
            <w:ins w:id="776" w:author="AI YIFENG" w:date="2025-11-22T16:56:00Z">
              <w:r>
                <w:rPr>
                  <w:rFonts w:hint="eastAsia"/>
                  <w:sz w:val="20"/>
                  <w:szCs w:val="20"/>
                </w:rPr>
                <w:t>field</w:t>
              </w:r>
            </w:ins>
            <w:ins w:id="777" w:author="AI YIFENG" w:date="2025-11-22T16:56:00Z">
              <w:r>
                <w:rPr>
                  <w:sz w:val="20"/>
                  <w:szCs w:val="20"/>
                </w:rPr>
                <w:t xml:space="preserve"> </w:t>
              </w:r>
            </w:ins>
            <w:r>
              <w:rPr>
                <w:sz w:val="20"/>
                <w:szCs w:val="20"/>
              </w:rPr>
              <w:t>and build accurate reflection;</w:t>
            </w:r>
            <w:del w:id="778" w:author="AI YIFENG" w:date="2025-11-22T16:57:00Z">
              <w:r>
                <w:rPr>
                  <w:sz w:val="20"/>
                  <w:szCs w:val="20"/>
                </w:rPr>
                <w:delText xml:space="preserve"> </w:delText>
              </w:r>
            </w:del>
            <w:r>
              <w:rPr>
                <w:sz w:val="20"/>
                <w:szCs w:val="20"/>
              </w:rPr>
              <w:t xml:space="preserve"> </w:t>
            </w:r>
            <w:r>
              <w:rPr>
                <w:b/>
                <w:bCs/>
                <w:sz w:val="20"/>
                <w:szCs w:val="20"/>
              </w:rPr>
              <w:t xml:space="preserve">g. Datasets Visualization: </w:t>
            </w:r>
            <w:r>
              <w:rPr>
                <w:sz w:val="20"/>
                <w:szCs w:val="20"/>
              </w:rPr>
              <w:t xml:space="preserve">the training protocol comprises 1800 airfoil </w:t>
            </w:r>
            <w:del w:id="779" w:author="AI YIFENG" w:date="2025-11-22T16:57:00Z">
              <w:r>
                <w:rPr>
                  <w:sz w:val="20"/>
                  <w:szCs w:val="20"/>
                </w:rPr>
                <w:delText xml:space="preserve">geometries </w:delText>
              </w:r>
            </w:del>
            <w:ins w:id="780" w:author="AI YIFENG" w:date="2025-11-22T16:57:00Z">
              <w:r>
                <w:rPr>
                  <w:rFonts w:hint="eastAsia"/>
                  <w:sz w:val="20"/>
                  <w:szCs w:val="20"/>
                </w:rPr>
                <w:t>profile</w:t>
              </w:r>
            </w:ins>
            <w:ins w:id="781" w:author="AI YIFENG" w:date="2025-11-22T16:57:00Z">
              <w:r>
                <w:rPr>
                  <w:sz w:val="20"/>
                  <w:szCs w:val="20"/>
                </w:rPr>
                <w:t xml:space="preserve">s </w:t>
              </w:r>
            </w:ins>
            <w:r>
              <w:rPr>
                <w:sz w:val="20"/>
                <w:szCs w:val="20"/>
              </w:rPr>
              <w:t>which can be visualized by the span-wise fixed airfoil.</w:t>
            </w:r>
            <w:bookmarkEnd w:id="12"/>
            <w:ins w:id="782" w:author="AI YIFENG" w:date="2025-11-26T15:49:00Z">
              <w:r>
                <w:rPr>
                  <w:rFonts w:hint="eastAsia"/>
                  <w:sz w:val="20"/>
                  <w:szCs w:val="20"/>
                </w:rPr>
                <w:t xml:space="preserve"> Note that all the variables </w:t>
              </w:r>
            </w:ins>
            <w:ins w:id="783" w:author="AI YIFENG" w:date="2025-11-26T15:50:00Z">
              <w:r>
                <w:rPr>
                  <w:rFonts w:hint="eastAsia"/>
                  <w:sz w:val="20"/>
                  <w:szCs w:val="20"/>
                </w:rPr>
                <w:t xml:space="preserve">in this paper are dimensionless, which are normalized by the reference velocity </w:t>
              </w:r>
            </w:ins>
            <w:ins w:id="784" w:author="AI YIFENG" w:date="2025-11-26T15:50:00Z">
              <w:r>
                <w:rPr>
                  <w:rFonts w:hint="eastAsia"/>
                  <w:i/>
                  <w:iCs/>
                  <w:sz w:val="20"/>
                  <w:szCs w:val="20"/>
                  <w:rPrChange w:id="785" w:author="AI YIFENG" w:date="2025-11-26T15:51:00Z">
                    <w:rPr>
                      <w:rFonts w:hint="eastAsia"/>
                      <w:sz w:val="20"/>
                      <w:szCs w:val="20"/>
                    </w:rPr>
                  </w:rPrChange>
                </w:rPr>
                <w:t>U</w:t>
              </w:r>
            </w:ins>
            <w:ins w:id="786" w:author="AI YIFENG" w:date="2025-11-26T15:50:00Z">
              <w:r>
                <w:rPr>
                  <w:rFonts w:hint="eastAsia"/>
                  <w:sz w:val="20"/>
                  <w:szCs w:val="20"/>
                </w:rPr>
                <w:t xml:space="preserve"> and chord length </w:t>
              </w:r>
            </w:ins>
            <w:ins w:id="787" w:author="AI YIFENG" w:date="2025-11-26T15:50:00Z">
              <w:r>
                <w:rPr>
                  <w:rFonts w:hint="eastAsia"/>
                  <w:i/>
                  <w:iCs/>
                  <w:sz w:val="20"/>
                  <w:szCs w:val="20"/>
                  <w:rPrChange w:id="788" w:author="AI YIFENG" w:date="2025-11-26T15:50:00Z">
                    <w:rPr>
                      <w:rFonts w:hint="eastAsia"/>
                      <w:sz w:val="20"/>
                      <w:szCs w:val="20"/>
                    </w:rPr>
                  </w:rPrChange>
                </w:rPr>
                <w:t>L</w:t>
              </w:r>
            </w:ins>
            <w:ins w:id="789" w:author="AI YIFENG" w:date="2025-11-26T15:50:00Z">
              <w:r>
                <w:rPr>
                  <w:rFonts w:hint="eastAsia"/>
                  <w:i/>
                  <w:iCs/>
                  <w:sz w:val="20"/>
                  <w:szCs w:val="20"/>
                  <w:vertAlign w:val="subscript"/>
                  <w:rPrChange w:id="790" w:author="AI YIFENG" w:date="2025-11-26T15:50:00Z">
                    <w:rPr>
                      <w:rFonts w:hint="eastAsia"/>
                      <w:sz w:val="20"/>
                      <w:szCs w:val="20"/>
                    </w:rPr>
                  </w:rPrChange>
                </w:rPr>
                <w:t>c</w:t>
              </w:r>
            </w:ins>
            <w:ins w:id="791" w:author="AI YIFENG" w:date="2025-11-26T15:55:00Z">
              <w:r>
                <w:rPr>
                  <w:rFonts w:hint="eastAsia"/>
                  <w:i/>
                  <w:iCs/>
                  <w:sz w:val="20"/>
                  <w:szCs w:val="20"/>
                  <w:vertAlign w:val="subscript"/>
                </w:rPr>
                <w:t>.</w:t>
              </w:r>
            </w:ins>
          </w:p>
        </w:tc>
      </w:tr>
    </w:tbl>
    <w:p w14:paraId="0C8905D4">
      <w:pPr>
        <w:ind w:firstLine="360"/>
        <w:jc w:val="both"/>
        <w:rPr>
          <w:b/>
        </w:rPr>
      </w:pPr>
    </w:p>
    <w:p w14:paraId="7FB142E5">
      <w:pPr>
        <w:pStyle w:val="3"/>
        <w:numPr>
          <w:ilvl w:val="1"/>
          <w:numId w:val="1"/>
        </w:numPr>
        <w:rPr>
          <w:rFonts w:ascii="Times New Roman" w:hAnsi="Times New Roman" w:cs="Times New Roman"/>
          <w:b/>
          <w:bCs/>
          <w:color w:val="auto"/>
          <w:sz w:val="32"/>
          <w:szCs w:val="32"/>
        </w:rPr>
      </w:pPr>
      <w:r>
        <w:rPr>
          <w:rFonts w:ascii="Times New Roman" w:hAnsi="Times New Roman" w:cs="Times New Roman"/>
          <w:b/>
          <w:bCs/>
          <w:color w:val="auto"/>
          <w:sz w:val="32"/>
          <w:szCs w:val="32"/>
        </w:rPr>
        <w:t>Physics-informed Video Diffusion Model</w:t>
      </w:r>
    </w:p>
    <w:p w14:paraId="4E6043D3">
      <w:pPr>
        <w:ind w:firstLine="360"/>
        <w:jc w:val="both"/>
        <w:rPr>
          <w:sz w:val="24"/>
        </w:rPr>
      </w:pPr>
      <w:r>
        <w:rPr>
          <w:sz w:val="24"/>
        </w:rPr>
        <w:t>Fig. 2</w:t>
      </w:r>
      <w:r>
        <w:rPr>
          <w:rFonts w:hint="eastAsia"/>
          <w:sz w:val="24"/>
        </w:rPr>
        <w:t xml:space="preserve">.a shows the training phase of the proposed </w:t>
      </w:r>
      <w:ins w:id="792" w:author="AI YIFENG" w:date="2025-11-13T16:06:00Z">
        <w:r>
          <w:rPr>
            <w:sz w:val="24"/>
          </w:rPr>
          <w:t>PVDM</w:t>
        </w:r>
      </w:ins>
      <w:del w:id="793" w:author="AI YIFENG" w:date="2025-11-13T16:06:00Z">
        <w:r>
          <w:rPr>
            <w:rFonts w:hint="eastAsia"/>
            <w:sz w:val="24"/>
          </w:rPr>
          <w:delText>Physics-informed Video Diffusion Model</w:delText>
        </w:r>
      </w:del>
      <w:r>
        <w:rPr>
          <w:rFonts w:hint="eastAsia"/>
          <w:sz w:val="24"/>
        </w:rPr>
        <w:t xml:space="preserve">. </w:t>
      </w:r>
      <w:del w:id="794" w:author="AI YIFENG" w:date="2025-11-13T12:27:00Z">
        <w:r>
          <w:rPr>
            <w:rFonts w:hint="eastAsia"/>
            <w:sz w:val="24"/>
          </w:rPr>
          <w:delText xml:space="preserve"> </w:delText>
        </w:r>
      </w:del>
      <w:r>
        <w:rPr>
          <w:rFonts w:hint="eastAsia"/>
          <w:sz w:val="24"/>
        </w:rPr>
        <w:t>We first perform</w:t>
      </w:r>
      <w:del w:id="795" w:author="AI YIFENG" w:date="2025-11-13T12:27:00Z">
        <w:r>
          <w:rPr>
            <w:rFonts w:hint="eastAsia"/>
            <w:sz w:val="24"/>
          </w:rPr>
          <w:delText>s</w:delText>
        </w:r>
      </w:del>
      <w:r>
        <w:rPr>
          <w:rFonts w:hint="eastAsia"/>
          <w:sz w:val="24"/>
        </w:rPr>
        <w:t xml:space="preserve"> the tokenization process, in which the </w:t>
      </w:r>
      <w:del w:id="796" w:author="AI YIFENG" w:date="2025-11-22T16:58:00Z">
        <w:r>
          <w:rPr>
            <w:rFonts w:hint="eastAsia"/>
            <w:sz w:val="24"/>
          </w:rPr>
          <w:delText>lift-to-drag ratio (</w:delText>
        </w:r>
      </w:del>
      <w:r>
        <w:rPr>
          <w:rFonts w:hint="eastAsia"/>
          <w:i/>
          <w:iCs/>
          <w:sz w:val="24"/>
        </w:rPr>
        <w:t>C</w:t>
      </w:r>
      <w:r>
        <w:rPr>
          <w:rFonts w:hint="eastAsia"/>
          <w:i/>
          <w:iCs/>
          <w:sz w:val="24"/>
          <w:vertAlign w:val="subscript"/>
        </w:rPr>
        <w:t>L</w:t>
      </w:r>
      <w:r>
        <w:rPr>
          <w:sz w:val="24"/>
        </w:rPr>
        <w:t>/</w:t>
      </w:r>
      <w:r>
        <w:rPr>
          <w:rFonts w:hint="eastAsia"/>
          <w:i/>
          <w:iCs/>
          <w:sz w:val="24"/>
        </w:rPr>
        <w:t>C</w:t>
      </w:r>
      <w:r>
        <w:rPr>
          <w:rFonts w:hint="eastAsia"/>
          <w:i/>
          <w:iCs/>
          <w:sz w:val="24"/>
          <w:vertAlign w:val="subscript"/>
        </w:rPr>
        <w:t>D</w:t>
      </w:r>
      <w:del w:id="797" w:author="AI YIFENG" w:date="2025-11-22T16:58:00Z">
        <w:r>
          <w:rPr>
            <w:rFonts w:hint="eastAsia"/>
            <w:sz w:val="24"/>
          </w:rPr>
          <w:delText>)</w:delText>
        </w:r>
      </w:del>
      <w:r>
        <w:rPr>
          <w:rFonts w:hint="eastAsia"/>
          <w:sz w:val="24"/>
        </w:rPr>
        <w:t xml:space="preserve"> values varying with the </w:t>
      </w:r>
      <w:del w:id="798" w:author="AI YIFENG" w:date="2025-11-22T16:58:00Z">
        <w:r>
          <w:rPr>
            <w:rFonts w:hint="eastAsia"/>
            <w:sz w:val="24"/>
          </w:rPr>
          <w:delText>angle of attack (</w:delText>
        </w:r>
      </w:del>
      <w:r>
        <w:rPr>
          <w:rFonts w:hint="eastAsia"/>
          <w:sz w:val="24"/>
        </w:rPr>
        <w:t>AoA</w:t>
      </w:r>
      <w:del w:id="799" w:author="AI YIFENG" w:date="2025-11-22T16:58:00Z">
        <w:r>
          <w:rPr>
            <w:rFonts w:hint="eastAsia"/>
            <w:sz w:val="24"/>
          </w:rPr>
          <w:delText>)</w:delText>
        </w:r>
      </w:del>
      <w:r>
        <w:rPr>
          <w:rFonts w:hint="eastAsia"/>
          <w:sz w:val="24"/>
        </w:rPr>
        <w:t xml:space="preserve"> are encoded as a temporal vector to label each frame. </w:t>
      </w:r>
      <w:del w:id="800" w:author="AI YIFENG" w:date="2025-11-13T12:27:00Z">
        <w:r>
          <w:rPr>
            <w:rFonts w:hint="eastAsia"/>
            <w:sz w:val="24"/>
          </w:rPr>
          <w:delText xml:space="preserve"> </w:delText>
        </w:r>
      </w:del>
      <w:r>
        <w:rPr>
          <w:rFonts w:hint="eastAsia"/>
          <w:sz w:val="24"/>
        </w:rPr>
        <w:t xml:space="preserve">Before temporal embeddings are applied, the shaped blank frames are spatially convolved and appended with spatial attention. </w:t>
      </w:r>
      <w:del w:id="801" w:author="AI YIFENG" w:date="2025-11-13T12:27:00Z">
        <w:r>
          <w:rPr>
            <w:rFonts w:hint="eastAsia"/>
            <w:sz w:val="24"/>
          </w:rPr>
          <w:delText xml:space="preserve"> </w:delText>
        </w:r>
      </w:del>
      <w:r>
        <w:rPr>
          <w:rFonts w:hint="eastAsia"/>
          <w:sz w:val="24"/>
        </w:rPr>
        <w:t>These spatio-temporal features are then passed into the</w:t>
      </w:r>
      <w:del w:id="802" w:author="郭懿嘉" w:date="2025-11-27T14:59:28Z">
        <w:r>
          <w:rPr>
            <w:rFonts w:hint="eastAsia"/>
            <w:sz w:val="24"/>
          </w:rPr>
          <w:delText xml:space="preserve"> Stage II</w:delText>
        </w:r>
      </w:del>
      <w:r>
        <w:rPr>
          <w:rFonts w:hint="eastAsia"/>
          <w:sz w:val="24"/>
        </w:rPr>
        <w:t xml:space="preserve"> 3D U-Net architecture</w:t>
      </w:r>
      <w:ins w:id="803" w:author="郭懿嘉" w:date="2025-11-27T15:00:05Z">
        <w:r>
          <w:rPr>
            <w:rFonts w:hint="eastAsia"/>
            <w:sz w:val="24"/>
            <w:lang w:val="en-US" w:eastAsia="zh-CN"/>
          </w:rPr>
          <w:t xml:space="preserve"> </w:t>
        </w:r>
      </w:ins>
      <w:ins w:id="804" w:author="郭懿嘉" w:date="2025-11-27T15:00:06Z">
        <w:r>
          <w:rPr>
            <w:rFonts w:hint="eastAsia"/>
            <w:sz w:val="24"/>
            <w:lang w:val="en-US" w:eastAsia="zh-CN"/>
          </w:rPr>
          <w:t>to</w:t>
        </w:r>
      </w:ins>
      <w:ins w:id="805" w:author="郭懿嘉" w:date="2025-11-27T15:00:07Z">
        <w:r>
          <w:rPr>
            <w:rFonts w:hint="eastAsia"/>
            <w:sz w:val="24"/>
            <w:lang w:val="en-US" w:eastAsia="zh-CN"/>
          </w:rPr>
          <w:t xml:space="preserve"> </w:t>
        </w:r>
      </w:ins>
      <w:ins w:id="806" w:author="郭懿嘉" w:date="2025-11-27T15:00:08Z">
        <w:r>
          <w:rPr>
            <w:rFonts w:hint="eastAsia"/>
            <w:sz w:val="24"/>
            <w:lang w:val="en-US" w:eastAsia="zh-CN"/>
          </w:rPr>
          <w:t>predic</w:t>
        </w:r>
      </w:ins>
      <w:ins w:id="807" w:author="郭懿嘉" w:date="2025-11-27T15:00:09Z">
        <w:r>
          <w:rPr>
            <w:rFonts w:hint="eastAsia"/>
            <w:sz w:val="24"/>
            <w:lang w:val="en-US" w:eastAsia="zh-CN"/>
          </w:rPr>
          <w:t xml:space="preserve">t </w:t>
        </w:r>
      </w:ins>
      <w:ins w:id="808" w:author="郭懿嘉" w:date="2025-11-27T15:00:17Z">
        <w:r>
          <w:rPr>
            <w:rFonts w:hint="eastAsia"/>
            <w:sz w:val="24"/>
            <w:lang w:val="en-US" w:eastAsia="zh-CN"/>
          </w:rPr>
          <w:t>nois</w:t>
        </w:r>
      </w:ins>
      <w:ins w:id="809" w:author="郭懿嘉" w:date="2025-11-27T15:00:18Z">
        <w:r>
          <w:rPr>
            <w:rFonts w:hint="eastAsia"/>
            <w:sz w:val="24"/>
            <w:lang w:val="en-US" w:eastAsia="zh-CN"/>
          </w:rPr>
          <w:t>e a</w:t>
        </w:r>
      </w:ins>
      <w:ins w:id="810" w:author="郭懿嘉" w:date="2025-11-27T15:00:19Z">
        <w:r>
          <w:rPr>
            <w:rFonts w:hint="eastAsia"/>
            <w:sz w:val="24"/>
            <w:lang w:val="en-US" w:eastAsia="zh-CN"/>
          </w:rPr>
          <w:t xml:space="preserve">t </w:t>
        </w:r>
      </w:ins>
      <w:ins w:id="811" w:author="郭懿嘉" w:date="2025-11-27T15:00:22Z">
        <w:r>
          <w:rPr>
            <w:rFonts w:hint="eastAsia"/>
            <w:sz w:val="24"/>
            <w:lang w:val="en-US" w:eastAsia="zh-CN"/>
          </w:rPr>
          <w:t>time</w:t>
        </w:r>
      </w:ins>
      <w:ins w:id="812" w:author="郭懿嘉" w:date="2025-11-27T15:00:23Z">
        <w:r>
          <w:rPr>
            <w:rFonts w:hint="eastAsia"/>
            <w:sz w:val="24"/>
            <w:lang w:val="en-US" w:eastAsia="zh-CN"/>
          </w:rPr>
          <w:t xml:space="preserve"> </w:t>
        </w:r>
      </w:ins>
      <w:ins w:id="813" w:author="郭懿嘉" w:date="2025-11-27T15:00:24Z">
        <w:r>
          <w:rPr>
            <w:rFonts w:hint="eastAsia"/>
            <w:i/>
            <w:iCs/>
            <w:sz w:val="24"/>
            <w:lang w:val="en-US" w:eastAsia="zh-CN"/>
            <w:rPrChange w:id="814" w:author="郭懿嘉" w:date="2025-11-27T15:00:41Z">
              <w:rPr>
                <w:rFonts w:hint="eastAsia"/>
                <w:sz w:val="24"/>
                <w:lang w:val="en-US" w:eastAsia="zh-CN"/>
              </w:rPr>
            </w:rPrChange>
          </w:rPr>
          <w:t>t</w:t>
        </w:r>
      </w:ins>
      <w:ins w:id="815" w:author="郭懿嘉" w:date="2025-11-27T15:00:25Z">
        <w:r>
          <w:rPr>
            <w:rFonts w:hint="eastAsia"/>
            <w:sz w:val="24"/>
            <w:lang w:val="en-US" w:eastAsia="zh-CN"/>
          </w:rPr>
          <w:t xml:space="preserve"> </w:t>
        </w:r>
      </w:ins>
      <w:ins w:id="816" w:author="郭懿嘉" w:date="2025-11-27T15:00:26Z">
        <w:r>
          <w:rPr>
            <w:rFonts w:hint="eastAsia"/>
            <w:sz w:val="24"/>
            <w:lang w:val="en-US" w:eastAsia="zh-CN"/>
          </w:rPr>
          <w:t xml:space="preserve">for </w:t>
        </w:r>
      </w:ins>
      <w:ins w:id="817" w:author="郭懿嘉" w:date="2025-11-27T15:00:32Z">
        <w:r>
          <w:rPr>
            <w:rFonts w:hint="eastAsia"/>
            <w:sz w:val="24"/>
            <w:lang w:val="en-US" w:eastAsia="zh-CN"/>
          </w:rPr>
          <w:t>D</w:t>
        </w:r>
      </w:ins>
      <w:ins w:id="818" w:author="郭懿嘉" w:date="2025-11-27T15:00:33Z">
        <w:r>
          <w:rPr>
            <w:rFonts w:hint="eastAsia"/>
            <w:sz w:val="24"/>
            <w:lang w:val="en-US" w:eastAsia="zh-CN"/>
          </w:rPr>
          <w:t>DP</w:t>
        </w:r>
      </w:ins>
      <w:ins w:id="819" w:author="郭懿嘉" w:date="2025-11-27T15:00:35Z">
        <w:r>
          <w:rPr>
            <w:rFonts w:hint="eastAsia"/>
            <w:sz w:val="24"/>
            <w:lang w:val="en-US" w:eastAsia="zh-CN"/>
          </w:rPr>
          <w:t xml:space="preserve">M </w:t>
        </w:r>
      </w:ins>
      <w:ins w:id="820" w:author="郭懿嘉" w:date="2025-11-27T15:00:36Z">
        <w:r>
          <w:rPr>
            <w:rFonts w:hint="eastAsia"/>
            <w:sz w:val="24"/>
            <w:lang w:val="en-US" w:eastAsia="zh-CN"/>
          </w:rPr>
          <w:t>pro</w:t>
        </w:r>
      </w:ins>
      <w:ins w:id="821" w:author="郭懿嘉" w:date="2025-11-27T15:00:37Z">
        <w:r>
          <w:rPr>
            <w:rFonts w:hint="eastAsia"/>
            <w:sz w:val="24"/>
            <w:lang w:val="en-US" w:eastAsia="zh-CN"/>
          </w:rPr>
          <w:t>cess</w:t>
        </w:r>
      </w:ins>
      <w:del w:id="822" w:author="郭懿嘉" w:date="2025-11-27T15:00:04Z">
        <w:r>
          <w:rPr>
            <w:rFonts w:hint="eastAsia"/>
            <w:sz w:val="24"/>
          </w:rPr>
          <w:delText>, where diffusion sampling occurs</w:delText>
        </w:r>
      </w:del>
      <w:r>
        <w:rPr>
          <w:rFonts w:hint="eastAsia"/>
          <w:sz w:val="24"/>
        </w:rPr>
        <w:t xml:space="preserve">. </w:t>
      </w:r>
      <w:del w:id="823" w:author="AI YIFENG" w:date="2025-11-13T12:27:00Z">
        <w:r>
          <w:rPr>
            <w:rFonts w:hint="eastAsia"/>
            <w:sz w:val="24"/>
          </w:rPr>
          <w:delText xml:space="preserve"> </w:delText>
        </w:r>
      </w:del>
      <w:r>
        <w:rPr>
          <w:sz w:val="24"/>
        </w:rPr>
        <w:t xml:space="preserve">The forward process of </w:t>
      </w:r>
      <w:ins w:id="824" w:author="郭懿嘉" w:date="2025-11-27T15:00:47Z">
        <w:r>
          <w:rPr>
            <w:rFonts w:hint="eastAsia"/>
            <w:sz w:val="24"/>
            <w:lang w:val="en-US" w:eastAsia="zh-CN"/>
          </w:rPr>
          <w:t>DDPM</w:t>
        </w:r>
      </w:ins>
      <w:del w:id="825" w:author="郭懿嘉" w:date="2025-11-27T15:00:46Z">
        <w:r>
          <w:rPr>
            <w:sz w:val="24"/>
          </w:rPr>
          <w:delText>diffusion model</w:delText>
        </w:r>
      </w:del>
      <w:r>
        <w:rPr>
          <w:sz w:val="24"/>
        </w:rPr>
        <w:t xml:space="preserve"> can be mathematically represented for a process transitioning over a period </w:t>
      </w:r>
      <w:r>
        <w:rPr>
          <w:i/>
          <w:sz w:val="24"/>
        </w:rPr>
        <w:t>T</w:t>
      </w:r>
      <w:r>
        <w:rPr>
          <w:sz w:val="24"/>
        </w:rPr>
        <w:t>.</w:t>
      </w:r>
      <w:del w:id="826" w:author="AI YIFENG" w:date="2025-11-13T16:06:00Z">
        <w:r>
          <w:rPr>
            <w:sz w:val="24"/>
          </w:rPr>
          <w:delText xml:space="preserve"> </w:delText>
        </w:r>
      </w:del>
      <w:r>
        <w:rPr>
          <w:rFonts w:hint="eastAsia"/>
          <w:sz w:val="24"/>
        </w:rPr>
        <w:t xml:space="preserve"> </w:t>
      </w:r>
      <w:r>
        <w:rPr>
          <w:sz w:val="24"/>
        </w:rPr>
        <w:t>For this model, the Gaussian noise is gradually added to the data which is later denoised in a learned reverse process seeking to reconstruct the original distribution</w:t>
      </w:r>
      <w:r>
        <w:rPr>
          <w:rFonts w:hint="eastAsia"/>
          <w:i/>
          <w:sz w:val="24"/>
        </w:rPr>
        <w:t>.</w:t>
      </w:r>
      <w:ins w:id="827" w:author="AI YIFENG" w:date="2025-11-13T12:27:00Z">
        <w:r>
          <w:rPr>
            <w:rFonts w:hint="eastAsia"/>
            <w:i/>
            <w:sz w:val="24"/>
          </w:rPr>
          <w:t xml:space="preserve"> </w:t>
        </w:r>
      </w:ins>
      <w:del w:id="828" w:author="AI YIFENG" w:date="2025-11-13T12:27:00Z">
        <w:r>
          <w:rPr>
            <w:rFonts w:hint="eastAsia"/>
            <w:i/>
            <w:sz w:val="24"/>
          </w:rPr>
          <w:delText xml:space="preserve">  </w:delText>
        </w:r>
      </w:del>
      <w:r>
        <w:rPr>
          <w:rFonts w:hint="eastAsia"/>
          <w:iCs/>
          <w:sz w:val="24"/>
        </w:rPr>
        <w:t>The</w:t>
      </w:r>
      <w:r>
        <w:rPr>
          <w:iCs/>
          <w:sz w:val="24"/>
        </w:rPr>
        <w:t xml:space="preserve"> </w:t>
      </w:r>
      <w:r>
        <w:rPr>
          <w:sz w:val="24"/>
        </w:rPr>
        <w:t>probab</w:t>
      </w:r>
      <w:r>
        <w:rPr>
          <w:rFonts w:hint="eastAsia"/>
          <w:sz w:val="24"/>
        </w:rPr>
        <w:t>i</w:t>
      </w:r>
      <w:r>
        <w:rPr>
          <w:sz w:val="24"/>
        </w:rPr>
        <w:t xml:space="preserve">lity </w:t>
      </w:r>
      <w:r>
        <w:rPr>
          <w:rFonts w:hint="eastAsia"/>
          <w:sz w:val="24"/>
        </w:rPr>
        <w:t xml:space="preserve">of </w:t>
      </w:r>
      <w:r>
        <w:rPr>
          <w:sz w:val="24"/>
        </w:rPr>
        <w:t xml:space="preserve">distribution </w:t>
      </w:r>
      <w:r>
        <w:rPr>
          <w:i/>
          <w:sz w:val="24"/>
        </w:rPr>
        <w:t>q</w:t>
      </w:r>
      <w:r>
        <w:rPr>
          <w:rFonts w:hint="eastAsia"/>
          <w:i/>
          <w:sz w:val="24"/>
        </w:rPr>
        <w:t xml:space="preserve"> </w:t>
      </w:r>
      <w:r>
        <w:rPr>
          <w:sz w:val="24"/>
        </w:rPr>
        <w:t xml:space="preserve">from point </w:t>
      </w:r>
      <w:r>
        <w:rPr>
          <w:i/>
          <w:sz w:val="24"/>
        </w:rPr>
        <w:t>x</w:t>
      </w:r>
      <w:r>
        <w:rPr>
          <w:i/>
          <w:sz w:val="24"/>
          <w:vertAlign w:val="subscript"/>
        </w:rPr>
        <w:t>t</w:t>
      </w:r>
      <w:r>
        <w:rPr>
          <w:sz w:val="24"/>
          <w:vertAlign w:val="subscript"/>
        </w:rPr>
        <w:t>−1</w:t>
      </w:r>
      <w:r>
        <w:rPr>
          <w:sz w:val="24"/>
        </w:rPr>
        <w:t xml:space="preserve"> at time </w:t>
      </w:r>
      <w:r>
        <w:rPr>
          <w:i/>
          <w:sz w:val="24"/>
        </w:rPr>
        <w:t>t−</w:t>
      </w:r>
      <w:r>
        <w:rPr>
          <w:iCs/>
          <w:sz w:val="24"/>
        </w:rPr>
        <w:t>1</w:t>
      </w:r>
      <w:r>
        <w:rPr>
          <w:sz w:val="24"/>
        </w:rPr>
        <w:t xml:space="preserve"> to </w:t>
      </w:r>
      <w:r>
        <w:rPr>
          <w:i/>
          <w:sz w:val="24"/>
        </w:rPr>
        <w:t>x</w:t>
      </w:r>
      <w:r>
        <w:rPr>
          <w:i/>
          <w:sz w:val="24"/>
          <w:vertAlign w:val="subscript"/>
        </w:rPr>
        <w:t>t</w:t>
      </w:r>
      <w:r>
        <w:rPr>
          <w:sz w:val="24"/>
        </w:rPr>
        <w:t xml:space="preserve"> at time</w:t>
      </w:r>
      <w:r>
        <w:rPr>
          <w:rFonts w:hint="eastAsia"/>
          <w:sz w:val="24"/>
        </w:rPr>
        <w:t xml:space="preserve"> step</w:t>
      </w:r>
      <w:r>
        <w:rPr>
          <w:sz w:val="24"/>
        </w:rPr>
        <w:t xml:space="preserve"> </w:t>
      </w:r>
      <w:r>
        <w:rPr>
          <w:i/>
          <w:sz w:val="24"/>
        </w:rPr>
        <w:t>t</w:t>
      </w:r>
      <w:r>
        <w:rPr>
          <w:sz w:val="24"/>
        </w:rPr>
        <w:t>, which remains to be learned, is a fixed Markov chain with a given variance schedule:</w:t>
      </w:r>
    </w:p>
    <w:tbl>
      <w:tblPr>
        <w:tblStyle w:val="19"/>
        <w:tblW w:w="8522" w:type="dxa"/>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994"/>
        <w:gridCol w:w="528"/>
      </w:tblGrid>
      <w:tr w14:paraId="2F0F6F13">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994" w:type="dxa"/>
            <w:tcBorders>
              <w:top w:val="nil"/>
              <w:left w:val="nil"/>
              <w:bottom w:val="nil"/>
              <w:right w:val="nil"/>
            </w:tcBorders>
          </w:tcPr>
          <w:p w14:paraId="5E16E093">
            <w:pPr>
              <w:spacing w:after="0" w:line="240" w:lineRule="auto"/>
              <w:jc w:val="center"/>
              <w:rPr>
                <w:sz w:val="20"/>
                <w:szCs w:val="20"/>
              </w:rPr>
            </w:pPr>
            <m:oMath>
              <m:sSub>
                <m:sSubPr>
                  <m:ctrlPr>
                    <w:ins w:id="829" w:author="AI YIFENG" w:date="2025-11-13T12:08:00Z">
                      <w:rPr>
                        <w:rFonts w:ascii="Cambria Math" w:hAnsi="Cambria Math"/>
                        <w:i/>
                        <w:sz w:val="20"/>
                        <w:szCs w:val="20"/>
                      </w:rPr>
                    </w:ins>
                  </m:ctrlPr>
                </m:sSubPr>
                <m:e>
                  <w:ins w:id="830" w:author="AI YIFENG" w:date="2025-11-13T12:08:00Z">
                    <m:r>
                      <m:rPr/>
                      <w:rPr>
                        <w:rFonts w:ascii="Cambria Math" w:hAnsi="Cambria Math"/>
                        <w:sz w:val="20"/>
                        <w:szCs w:val="20"/>
                      </w:rPr>
                      <m:t>q</m:t>
                    </m:r>
                  </w:ins>
                  <m:ctrlPr>
                    <w:ins w:id="831" w:author="AI YIFENG" w:date="2025-11-13T12:08:00Z">
                      <w:rPr>
                        <w:rFonts w:ascii="Cambria Math" w:hAnsi="Cambria Math"/>
                        <w:i/>
                        <w:sz w:val="20"/>
                        <w:szCs w:val="20"/>
                      </w:rPr>
                    </w:ins>
                  </m:ctrlPr>
                </m:e>
                <m:sub>
                  <w:ins w:id="832" w:author="AI YIFENG" w:date="2025-11-13T12:08:00Z">
                    <m:r>
                      <m:rPr/>
                      <w:rPr>
                        <w:rFonts w:ascii="Cambria Math" w:hAnsi="Cambria Math"/>
                        <w:sz w:val="20"/>
                        <w:szCs w:val="20"/>
                      </w:rPr>
                      <m:t>(</m:t>
                    </m:r>
                  </w:ins>
                  <m:sSub>
                    <m:sSubPr>
                      <m:ctrlPr>
                        <w:ins w:id="833" w:author="AI YIFENG" w:date="2025-11-13T12:08:00Z">
                          <w:rPr>
                            <w:rFonts w:ascii="Cambria Math" w:hAnsi="Cambria Math"/>
                            <w:i/>
                            <w:sz w:val="20"/>
                            <w:szCs w:val="20"/>
                          </w:rPr>
                        </w:ins>
                      </m:ctrlPr>
                    </m:sSubPr>
                    <m:e>
                      <w:ins w:id="834" w:author="AI YIFENG" w:date="2025-11-13T12:08:00Z">
                        <m:r>
                          <m:rPr/>
                          <w:rPr>
                            <w:rFonts w:ascii="Cambria Math" w:hAnsi="Cambria Math"/>
                            <w:sz w:val="20"/>
                            <w:szCs w:val="20"/>
                          </w:rPr>
                          <m:t>x</m:t>
                        </m:r>
                      </w:ins>
                      <m:ctrlPr>
                        <w:ins w:id="835" w:author="AI YIFENG" w:date="2025-11-13T12:08:00Z">
                          <w:rPr>
                            <w:rFonts w:ascii="Cambria Math" w:hAnsi="Cambria Math"/>
                            <w:i/>
                            <w:sz w:val="20"/>
                            <w:szCs w:val="20"/>
                          </w:rPr>
                        </w:ins>
                      </m:ctrlPr>
                    </m:e>
                    <m:sub>
                      <w:ins w:id="836" w:author="AI YIFENG" w:date="2025-11-13T12:08:00Z">
                        <m:r>
                          <m:rPr/>
                          <w:rPr>
                            <w:rFonts w:ascii="Cambria Math" w:hAnsi="Cambria Math"/>
                            <w:sz w:val="20"/>
                            <w:szCs w:val="20"/>
                          </w:rPr>
                          <m:t>t</m:t>
                        </m:r>
                      </w:ins>
                      <m:ctrlPr>
                        <w:ins w:id="837" w:author="AI YIFENG" w:date="2025-11-13T12:08:00Z">
                          <w:rPr>
                            <w:rFonts w:ascii="Cambria Math" w:hAnsi="Cambria Math"/>
                            <w:i/>
                            <w:sz w:val="20"/>
                            <w:szCs w:val="20"/>
                          </w:rPr>
                        </w:ins>
                      </m:ctrlPr>
                    </m:sub>
                  </m:sSub>
                  <w:ins w:id="838" w:author="AI YIFENG" w:date="2025-11-13T12:08:00Z">
                    <m:r>
                      <m:rPr/>
                      <w:rPr>
                        <w:rFonts w:ascii="Cambria Math" w:hAnsi="Cambria Math"/>
                        <w:sz w:val="20"/>
                        <w:szCs w:val="20"/>
                      </w:rPr>
                      <m:t>|</m:t>
                    </m:r>
                  </w:ins>
                  <m:sSub>
                    <m:sSubPr>
                      <m:ctrlPr>
                        <w:ins w:id="839" w:author="AI YIFENG" w:date="2025-11-13T12:08:00Z">
                          <w:rPr>
                            <w:rFonts w:ascii="Cambria Math" w:hAnsi="Cambria Math"/>
                            <w:i/>
                            <w:sz w:val="20"/>
                            <w:szCs w:val="20"/>
                          </w:rPr>
                        </w:ins>
                      </m:ctrlPr>
                    </m:sSubPr>
                    <m:e>
                      <w:ins w:id="840" w:author="AI YIFENG" w:date="2025-11-13T12:08:00Z">
                        <m:r>
                          <m:rPr/>
                          <w:rPr>
                            <w:rFonts w:ascii="Cambria Math" w:hAnsi="Cambria Math"/>
                            <w:sz w:val="20"/>
                            <w:szCs w:val="20"/>
                          </w:rPr>
                          <m:t>x</m:t>
                        </m:r>
                      </w:ins>
                      <m:ctrlPr>
                        <w:ins w:id="841" w:author="AI YIFENG" w:date="2025-11-13T12:08:00Z">
                          <w:rPr>
                            <w:rFonts w:ascii="Cambria Math" w:hAnsi="Cambria Math"/>
                            <w:i/>
                            <w:sz w:val="20"/>
                            <w:szCs w:val="20"/>
                          </w:rPr>
                        </w:ins>
                      </m:ctrlPr>
                    </m:e>
                    <m:sub>
                      <w:ins w:id="842" w:author="AI YIFENG" w:date="2025-11-13T12:08:00Z">
                        <m:r>
                          <m:rPr/>
                          <w:rPr>
                            <w:rFonts w:ascii="Cambria Math" w:hAnsi="Cambria Math"/>
                            <w:sz w:val="20"/>
                            <w:szCs w:val="20"/>
                          </w:rPr>
                          <m:t>t−1</m:t>
                        </m:r>
                      </w:ins>
                      <m:ctrlPr>
                        <w:ins w:id="843" w:author="AI YIFENG" w:date="2025-11-13T12:08:00Z">
                          <w:rPr>
                            <w:rFonts w:ascii="Cambria Math" w:hAnsi="Cambria Math"/>
                            <w:i/>
                            <w:sz w:val="20"/>
                            <w:szCs w:val="20"/>
                          </w:rPr>
                        </w:ins>
                      </m:ctrlPr>
                    </m:sub>
                  </m:sSub>
                  <w:ins w:id="844" w:author="AI YIFENG" w:date="2025-11-13T12:08:00Z">
                    <m:r>
                      <m:rPr/>
                      <w:rPr>
                        <w:rFonts w:ascii="Cambria Math" w:hAnsi="Cambria Math"/>
                        <w:sz w:val="20"/>
                        <w:szCs w:val="20"/>
                      </w:rPr>
                      <m:t>)</m:t>
                    </m:r>
                  </w:ins>
                  <m:ctrlPr>
                    <w:ins w:id="845" w:author="AI YIFENG" w:date="2025-11-13T12:08:00Z">
                      <w:rPr>
                        <w:rFonts w:ascii="Cambria Math" w:hAnsi="Cambria Math"/>
                        <w:i/>
                        <w:sz w:val="20"/>
                        <w:szCs w:val="20"/>
                      </w:rPr>
                    </w:ins>
                  </m:ctrlPr>
                </m:sub>
              </m:sSub>
              <w:ins w:id="846" w:author="AI YIFENG" w:date="2025-11-13T12:08:00Z">
                <m:r>
                  <m:rPr/>
                  <w:rPr>
                    <w:rFonts w:ascii="Cambria Math" w:hAnsi="Cambria Math"/>
                    <w:sz w:val="20"/>
                    <w:szCs w:val="20"/>
                  </w:rPr>
                  <m:t>=N</m:t>
                </m:r>
              </w:ins>
              <m:d>
                <m:dPr>
                  <m:ctrlPr>
                    <w:ins w:id="847" w:author="AI YIFENG" w:date="2025-11-13T12:08:00Z">
                      <w:rPr>
                        <w:rFonts w:ascii="Cambria Math" w:hAnsi="Cambria Math"/>
                        <w:i/>
                        <w:sz w:val="20"/>
                        <w:szCs w:val="20"/>
                      </w:rPr>
                    </w:ins>
                  </m:ctrlPr>
                </m:dPr>
                <m:e>
                  <m:sSub>
                    <m:sSubPr>
                      <m:ctrlPr>
                        <w:ins w:id="848" w:author="AI YIFENG" w:date="2025-11-13T12:08:00Z">
                          <w:rPr>
                            <w:rFonts w:ascii="Cambria Math" w:hAnsi="Cambria Math"/>
                            <w:i/>
                            <w:sz w:val="20"/>
                            <w:szCs w:val="20"/>
                          </w:rPr>
                        </w:ins>
                      </m:ctrlPr>
                    </m:sSubPr>
                    <m:e>
                      <w:ins w:id="849" w:author="AI YIFENG" w:date="2025-11-13T12:08:00Z">
                        <m:r>
                          <m:rPr/>
                          <w:rPr>
                            <w:rFonts w:ascii="Cambria Math" w:hAnsi="Cambria Math"/>
                            <w:sz w:val="20"/>
                            <w:szCs w:val="20"/>
                          </w:rPr>
                          <m:t>x</m:t>
                        </m:r>
                      </w:ins>
                      <m:ctrlPr>
                        <w:ins w:id="850" w:author="AI YIFENG" w:date="2025-11-13T12:08:00Z">
                          <w:rPr>
                            <w:rFonts w:ascii="Cambria Math" w:hAnsi="Cambria Math"/>
                            <w:i/>
                            <w:sz w:val="20"/>
                            <w:szCs w:val="20"/>
                          </w:rPr>
                        </w:ins>
                      </m:ctrlPr>
                    </m:e>
                    <m:sub>
                      <w:ins w:id="851" w:author="AI YIFENG" w:date="2025-11-13T12:08:00Z">
                        <m:r>
                          <m:rPr/>
                          <w:rPr>
                            <w:rFonts w:ascii="Cambria Math" w:hAnsi="Cambria Math"/>
                            <w:sz w:val="20"/>
                            <w:szCs w:val="20"/>
                          </w:rPr>
                          <m:t>t</m:t>
                        </m:r>
                      </w:ins>
                      <m:ctrlPr>
                        <w:ins w:id="852" w:author="AI YIFENG" w:date="2025-11-13T12:08:00Z">
                          <w:rPr>
                            <w:rFonts w:ascii="Cambria Math" w:hAnsi="Cambria Math"/>
                            <w:i/>
                            <w:sz w:val="20"/>
                            <w:szCs w:val="20"/>
                          </w:rPr>
                        </w:ins>
                      </m:ctrlPr>
                    </m:sub>
                  </m:sSub>
                  <w:ins w:id="853" w:author="AI YIFENG" w:date="2025-11-13T12:08:00Z">
                    <m:r>
                      <m:rPr/>
                      <w:rPr>
                        <w:rFonts w:ascii="Cambria Math" w:hAnsi="Cambria Math"/>
                        <w:sz w:val="20"/>
                        <w:szCs w:val="20"/>
                      </w:rPr>
                      <m:t>;</m:t>
                    </m:r>
                  </w:ins>
                  <m:rad>
                    <m:radPr>
                      <m:degHide m:val="1"/>
                      <m:ctrlPr>
                        <w:ins w:id="854" w:author="AI YIFENG" w:date="2025-11-13T12:09:00Z">
                          <w:rPr>
                            <w:rFonts w:ascii="Cambria Math" w:hAnsi="Cambria Math"/>
                            <w:i/>
                            <w:sz w:val="20"/>
                            <w:szCs w:val="20"/>
                          </w:rPr>
                        </w:ins>
                      </m:ctrlPr>
                    </m:radPr>
                    <m:deg>
                      <m:ctrlPr>
                        <w:ins w:id="855" w:author="AI YIFENG" w:date="2025-11-13T12:09:00Z">
                          <w:rPr>
                            <w:rFonts w:ascii="Cambria Math" w:hAnsi="Cambria Math"/>
                            <w:i/>
                            <w:sz w:val="20"/>
                            <w:szCs w:val="20"/>
                          </w:rPr>
                        </w:ins>
                      </m:ctrlPr>
                    </m:deg>
                    <m:e>
                      <w:ins w:id="856" w:author="AI YIFENG" w:date="2025-11-13T12:09:00Z">
                        <m:r>
                          <m:rPr/>
                          <w:rPr>
                            <w:rFonts w:ascii="Cambria Math" w:hAnsi="Cambria Math"/>
                            <w:sz w:val="20"/>
                            <w:szCs w:val="20"/>
                          </w:rPr>
                          <m:t>1−</m:t>
                        </m:r>
                      </w:ins>
                      <m:sSub>
                        <m:sSubPr>
                          <m:ctrlPr>
                            <w:ins w:id="857" w:author="AI YIFENG" w:date="2025-11-13T12:09:00Z">
                              <w:rPr>
                                <w:rFonts w:ascii="Cambria Math" w:hAnsi="Cambria Math"/>
                                <w:i/>
                                <w:sz w:val="20"/>
                                <w:szCs w:val="20"/>
                              </w:rPr>
                            </w:ins>
                          </m:ctrlPr>
                        </m:sSubPr>
                        <m:e>
                          <w:ins w:id="858" w:author="AI YIFENG" w:date="2025-11-13T12:09:00Z">
                            <m:r>
                              <m:rPr/>
                              <w:rPr>
                                <w:rFonts w:ascii="Cambria Math" w:hAnsi="Cambria Math"/>
                                <w:sz w:val="20"/>
                                <w:szCs w:val="20"/>
                              </w:rPr>
                              <m:t>β</m:t>
                            </m:r>
                          </w:ins>
                          <m:ctrlPr>
                            <w:ins w:id="859" w:author="AI YIFENG" w:date="2025-11-13T12:09:00Z">
                              <w:rPr>
                                <w:rFonts w:ascii="Cambria Math" w:hAnsi="Cambria Math"/>
                                <w:i/>
                                <w:sz w:val="20"/>
                                <w:szCs w:val="20"/>
                              </w:rPr>
                            </w:ins>
                          </m:ctrlPr>
                        </m:e>
                        <m:sub>
                          <w:ins w:id="860" w:author="AI YIFENG" w:date="2025-11-13T12:09:00Z">
                            <m:r>
                              <m:rPr/>
                              <w:rPr>
                                <w:rFonts w:ascii="Cambria Math" w:hAnsi="Cambria Math"/>
                                <w:sz w:val="20"/>
                                <w:szCs w:val="20"/>
                              </w:rPr>
                              <m:t>t</m:t>
                            </m:r>
                          </w:ins>
                          <m:ctrlPr>
                            <w:ins w:id="861" w:author="AI YIFENG" w:date="2025-11-13T12:09:00Z">
                              <w:rPr>
                                <w:rFonts w:ascii="Cambria Math" w:hAnsi="Cambria Math"/>
                                <w:i/>
                                <w:sz w:val="20"/>
                                <w:szCs w:val="20"/>
                              </w:rPr>
                            </w:ins>
                          </m:ctrlPr>
                        </m:sub>
                      </m:sSub>
                      <m:ctrlPr>
                        <w:ins w:id="862" w:author="AI YIFENG" w:date="2025-11-13T12:09:00Z">
                          <w:rPr>
                            <w:rFonts w:ascii="Cambria Math" w:hAnsi="Cambria Math"/>
                            <w:i/>
                            <w:sz w:val="20"/>
                            <w:szCs w:val="20"/>
                          </w:rPr>
                        </w:ins>
                      </m:ctrlPr>
                    </m:e>
                  </m:rad>
                  <m:sSub>
                    <m:sSubPr>
                      <m:ctrlPr>
                        <w:ins w:id="863" w:author="AI YIFENG" w:date="2025-11-13T12:09:00Z">
                          <w:rPr>
                            <w:rFonts w:ascii="Cambria Math" w:hAnsi="Cambria Math"/>
                            <w:i/>
                            <w:sz w:val="20"/>
                            <w:szCs w:val="20"/>
                          </w:rPr>
                        </w:ins>
                      </m:ctrlPr>
                    </m:sSubPr>
                    <m:e>
                      <w:ins w:id="864" w:author="AI YIFENG" w:date="2025-11-13T12:09:00Z">
                        <m:r>
                          <m:rPr/>
                          <w:rPr>
                            <w:rFonts w:ascii="Cambria Math" w:hAnsi="Cambria Math"/>
                            <w:sz w:val="20"/>
                            <w:szCs w:val="20"/>
                          </w:rPr>
                          <m:t>x</m:t>
                        </m:r>
                      </w:ins>
                      <m:ctrlPr>
                        <w:ins w:id="865" w:author="AI YIFENG" w:date="2025-11-13T12:09:00Z">
                          <w:rPr>
                            <w:rFonts w:ascii="Cambria Math" w:hAnsi="Cambria Math"/>
                            <w:i/>
                            <w:sz w:val="20"/>
                            <w:szCs w:val="20"/>
                          </w:rPr>
                        </w:ins>
                      </m:ctrlPr>
                    </m:e>
                    <m:sub>
                      <w:ins w:id="866" w:author="AI YIFENG" w:date="2025-11-13T12:09:00Z">
                        <m:r>
                          <m:rPr/>
                          <w:rPr>
                            <w:rFonts w:ascii="Cambria Math" w:hAnsi="Cambria Math"/>
                            <w:sz w:val="20"/>
                            <w:szCs w:val="20"/>
                          </w:rPr>
                          <m:t>t</m:t>
                        </m:r>
                      </w:ins>
                      <m:ctrlPr>
                        <w:ins w:id="867" w:author="AI YIFENG" w:date="2025-11-13T12:09:00Z">
                          <w:rPr>
                            <w:rFonts w:ascii="Cambria Math" w:hAnsi="Cambria Math"/>
                            <w:i/>
                            <w:sz w:val="20"/>
                            <w:szCs w:val="20"/>
                          </w:rPr>
                        </w:ins>
                      </m:ctrlPr>
                    </m:sub>
                  </m:sSub>
                  <w:ins w:id="868" w:author="AI YIFENG" w:date="2025-11-13T12:09:00Z">
                    <m:r>
                      <m:rPr/>
                      <w:rPr>
                        <w:rFonts w:ascii="Cambria Math" w:hAnsi="Cambria Math"/>
                        <w:sz w:val="20"/>
                        <w:szCs w:val="20"/>
                      </w:rPr>
                      <m:t>,</m:t>
                    </m:r>
                  </w:ins>
                  <m:sSub>
                    <m:sSubPr>
                      <m:ctrlPr>
                        <w:ins w:id="869" w:author="AI YIFENG" w:date="2025-11-13T12:09:00Z">
                          <w:rPr>
                            <w:rFonts w:ascii="Cambria Math" w:hAnsi="Cambria Math"/>
                            <w:i/>
                            <w:sz w:val="20"/>
                            <w:szCs w:val="20"/>
                          </w:rPr>
                        </w:ins>
                      </m:ctrlPr>
                    </m:sSubPr>
                    <m:e>
                      <w:ins w:id="870" w:author="AI YIFENG" w:date="2025-11-13T12:09:00Z">
                        <m:r>
                          <m:rPr/>
                          <w:rPr>
                            <w:rFonts w:ascii="Cambria Math" w:hAnsi="Cambria Math"/>
                            <w:sz w:val="20"/>
                            <w:szCs w:val="20"/>
                          </w:rPr>
                          <m:t>β</m:t>
                        </m:r>
                      </w:ins>
                      <m:ctrlPr>
                        <w:ins w:id="871" w:author="AI YIFENG" w:date="2025-11-13T12:09:00Z">
                          <w:rPr>
                            <w:rFonts w:ascii="Cambria Math" w:hAnsi="Cambria Math"/>
                            <w:i/>
                            <w:sz w:val="20"/>
                            <w:szCs w:val="20"/>
                          </w:rPr>
                        </w:ins>
                      </m:ctrlPr>
                    </m:e>
                    <m:sub>
                      <w:ins w:id="872" w:author="AI YIFENG" w:date="2025-11-13T12:09:00Z">
                        <m:r>
                          <m:rPr/>
                          <w:rPr>
                            <w:rFonts w:ascii="Cambria Math" w:hAnsi="Cambria Math"/>
                            <w:sz w:val="20"/>
                            <w:szCs w:val="20"/>
                          </w:rPr>
                          <m:t>t</m:t>
                        </m:r>
                      </w:ins>
                      <m:ctrlPr>
                        <w:ins w:id="873" w:author="AI YIFENG" w:date="2025-11-13T12:09:00Z">
                          <w:rPr>
                            <w:rFonts w:ascii="Cambria Math" w:hAnsi="Cambria Math"/>
                            <w:i/>
                            <w:sz w:val="20"/>
                            <w:szCs w:val="20"/>
                          </w:rPr>
                        </w:ins>
                      </m:ctrlPr>
                    </m:sub>
                  </m:sSub>
                  <w:ins w:id="874" w:author="AI YIFENG" w:date="2025-11-13T12:09:00Z">
                    <m:r>
                      <m:rPr/>
                      <w:rPr>
                        <w:rFonts w:ascii="Cambria Math" w:hAnsi="Cambria Math"/>
                        <w:sz w:val="20"/>
                        <w:szCs w:val="20"/>
                      </w:rPr>
                      <m:t>I</m:t>
                    </m:r>
                  </w:ins>
                  <m:ctrlPr>
                    <w:ins w:id="875" w:author="AI YIFENG" w:date="2025-11-13T12:08:00Z">
                      <w:rPr>
                        <w:rFonts w:ascii="Cambria Math" w:hAnsi="Cambria Math"/>
                        <w:i/>
                        <w:sz w:val="20"/>
                        <w:szCs w:val="20"/>
                      </w:rPr>
                    </w:ins>
                  </m:ctrlPr>
                </m:e>
              </m:d>
              <w:ins w:id="876" w:author="AI YIFENG" w:date="2025-11-13T12:09:00Z">
                <m:r>
                  <m:rPr/>
                  <w:rPr>
                    <w:rFonts w:ascii="Cambria Math" w:hAnsi="Cambria Math"/>
                    <w:sz w:val="20"/>
                    <w:szCs w:val="20"/>
                  </w:rPr>
                  <m:t>,t</m:t>
                </m:r>
              </w:ins>
              <w:ins w:id="877" w:author="AI YIFENG" w:date="2025-11-13T12:09:00Z">
                <m:r>
                  <m:rPr/>
                  <w:rPr>
                    <w:rFonts w:hint="eastAsia" w:ascii="Cambria Math" w:hAnsi="Cambria Math"/>
                    <w:sz w:val="20"/>
                    <w:szCs w:val="20"/>
                  </w:rPr>
                  <m:t>∈</m:t>
                </m:r>
              </w:ins>
              <w:ins w:id="878" w:author="AI YIFENG" w:date="2025-11-13T12:09:00Z">
                <m:r>
                  <m:rPr/>
                  <w:rPr>
                    <w:rFonts w:ascii="Cambria Math" w:hAnsi="Cambria Math"/>
                    <w:sz w:val="20"/>
                    <w:szCs w:val="20"/>
                  </w:rPr>
                  <m:t>{0,1,…,T−1}</m:t>
                </m:r>
              </w:ins>
            </m:oMath>
            <w:del w:id="879" w:author="AI YIFENG" w:date="2025-11-13T12:10:00Z">
              <w:r>
                <w:rPr>
                  <w:sz w:val="20"/>
                  <w:szCs w:val="20"/>
                </w:rPr>
                <w:drawing>
                  <wp:inline distT="0" distB="0" distL="0" distR="0">
                    <wp:extent cx="3046730" cy="264795"/>
                    <wp:effectExtent l="0" t="0" r="1270" b="1905"/>
                    <wp:docPr id="4353524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2406" name="图片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192522" cy="277466"/>
                            </a:xfrm>
                            <a:prstGeom prst="rect">
                              <a:avLst/>
                            </a:prstGeom>
                            <a:noFill/>
                            <a:ln>
                              <a:noFill/>
                            </a:ln>
                          </pic:spPr>
                        </pic:pic>
                      </a:graphicData>
                    </a:graphic>
                  </wp:inline>
                </w:drawing>
              </w:r>
            </w:del>
            <w:del w:id="881" w:author="AI YIFENG" w:date="2025-11-13T12:10:00Z">
              <w:r>
                <w:rPr>
                  <w:sz w:val="20"/>
                  <w:szCs w:val="20"/>
                </w:rPr>
                <w:delText>,</w:delText>
              </w:r>
            </w:del>
          </w:p>
        </w:tc>
        <w:tc>
          <w:tcPr>
            <w:tcW w:w="528" w:type="dxa"/>
            <w:tcBorders>
              <w:top w:val="nil"/>
              <w:left w:val="nil"/>
              <w:bottom w:val="nil"/>
              <w:right w:val="nil"/>
            </w:tcBorders>
          </w:tcPr>
          <w:p w14:paraId="724A7FA2">
            <w:pPr>
              <w:spacing w:before="0" w:beforeLines="-2147483648" w:after="0" w:line="240" w:lineRule="auto"/>
              <w:rPr>
                <w:sz w:val="24"/>
              </w:rPr>
              <w:pPrChange w:id="882" w:author="WPS_1699502026" w:date="2025-11-25T23:41:00Z">
                <w:pPr>
                  <w:spacing w:before="156" w:beforeLines="50" w:after="0" w:line="240" w:lineRule="auto"/>
                </w:pPr>
              </w:pPrChange>
            </w:pPr>
            <w:ins w:id="883" w:author="AI YIFENG" w:date="2025-11-13T16:07:00Z">
              <w:r>
                <w:rPr>
                  <w:sz w:val="24"/>
                </w:rPr>
                <w:t xml:space="preserve">(1) </w:t>
              </w:r>
            </w:ins>
            <w:del w:id="884" w:author="AI YIFENG" w:date="2025-11-13T16:07:00Z">
              <w:r>
                <w:rPr>
                  <w:sz w:val="24"/>
                </w:rPr>
                <w:delText>(1)</w:delText>
              </w:r>
            </w:del>
          </w:p>
        </w:tc>
      </w:tr>
    </w:tbl>
    <w:p w14:paraId="7E25043D">
      <w:pPr>
        <w:jc w:val="both"/>
        <w:rPr>
          <w:rFonts w:cs="Times New Roman"/>
          <w:sz w:val="24"/>
        </w:rPr>
      </w:pPr>
      <w:r>
        <w:rPr>
          <w:sz w:val="24"/>
        </w:rPr>
        <w:t>where</w:t>
      </w:r>
      <w:r>
        <w:rPr>
          <w:rFonts w:hint="eastAsia"/>
          <w:sz w:val="24"/>
        </w:rPr>
        <w:t xml:space="preserve"> </w:t>
      </w:r>
      <w:r>
        <w:rPr>
          <w:rFonts w:hint="eastAsia"/>
          <w:i/>
          <w:iCs/>
          <w:sz w:val="24"/>
        </w:rPr>
        <w:t>x</w:t>
      </w:r>
      <w:r>
        <w:rPr>
          <w:rFonts w:hint="eastAsia"/>
          <w:i/>
          <w:iCs/>
          <w:sz w:val="24"/>
          <w:vertAlign w:val="subscript"/>
        </w:rPr>
        <w:t>1</w:t>
      </w:r>
      <w:r>
        <w:rPr>
          <w:rFonts w:hint="eastAsia"/>
          <w:i/>
          <w:iCs/>
          <w:sz w:val="24"/>
        </w:rPr>
        <w:t>,...,x</w:t>
      </w:r>
      <w:r>
        <w:rPr>
          <w:rFonts w:hint="eastAsia"/>
          <w:i/>
          <w:iCs/>
          <w:sz w:val="24"/>
          <w:vertAlign w:val="subscript"/>
        </w:rPr>
        <w:t>T</w:t>
      </w:r>
      <w:r>
        <w:rPr>
          <w:sz w:val="24"/>
        </w:rPr>
        <w:t xml:space="preserve"> </w:t>
      </w:r>
      <w:r>
        <w:rPr>
          <w:rFonts w:hint="eastAsia"/>
          <w:sz w:val="24"/>
        </w:rPr>
        <w:t xml:space="preserve">are the latents of the same dimensionality as the data </w:t>
      </w:r>
      <w:r>
        <w:rPr>
          <w:rFonts w:hint="eastAsia"/>
          <w:i/>
          <w:iCs/>
          <w:sz w:val="24"/>
        </w:rPr>
        <w:t>x</w:t>
      </w:r>
      <w:r>
        <w:rPr>
          <w:rFonts w:hint="eastAsia"/>
          <w:i/>
          <w:iCs/>
          <w:sz w:val="24"/>
          <w:vertAlign w:val="subscript"/>
        </w:rPr>
        <w:t>0</w:t>
      </w:r>
      <w:r>
        <w:rPr>
          <w:rFonts w:hint="eastAsia"/>
          <w:sz w:val="24"/>
        </w:rPr>
        <w:t xml:space="preserve"> ~ </w:t>
      </w:r>
      <w:r>
        <w:rPr>
          <w:rFonts w:hint="eastAsia"/>
          <w:i/>
          <w:iCs/>
          <w:sz w:val="24"/>
        </w:rPr>
        <w:t>q</w:t>
      </w:r>
      <w:r>
        <w:rPr>
          <w:rFonts w:hint="eastAsia"/>
          <w:sz w:val="24"/>
        </w:rPr>
        <w:t>(</w:t>
      </w:r>
      <w:r>
        <w:rPr>
          <w:rFonts w:hint="eastAsia"/>
          <w:i/>
          <w:iCs/>
          <w:sz w:val="24"/>
        </w:rPr>
        <w:t>x</w:t>
      </w:r>
      <w:r>
        <w:rPr>
          <w:rFonts w:hint="eastAsia"/>
          <w:i/>
          <w:iCs/>
          <w:sz w:val="24"/>
          <w:vertAlign w:val="subscript"/>
        </w:rPr>
        <w:t>0</w:t>
      </w:r>
      <w:r>
        <w:rPr>
          <w:rFonts w:hint="eastAsia"/>
          <w:sz w:val="24"/>
        </w:rPr>
        <w:t xml:space="preserve">), </w:t>
      </w:r>
      <w:r>
        <w:rPr>
          <w:rFonts w:eastAsia="等线" w:cs="Times New Roman"/>
          <w:i/>
          <w:iCs/>
          <w:sz w:val="24"/>
        </w:rPr>
        <w:t>β</w:t>
      </w:r>
      <w:r>
        <w:rPr>
          <w:rFonts w:hint="eastAsia" w:eastAsia="等线" w:cs="Times New Roman"/>
          <w:sz w:val="24"/>
        </w:rPr>
        <w:t xml:space="preserve"> </w:t>
      </w:r>
      <w:r>
        <w:rPr>
          <w:rFonts w:ascii="Cambria Math" w:hAnsi="Cambria Math" w:eastAsia="微软雅黑" w:cs="Cambria Math"/>
          <w:sz w:val="24"/>
        </w:rPr>
        <w:t>∈</w:t>
      </w:r>
      <w:r>
        <w:rPr>
          <w:rFonts w:hint="eastAsia" w:ascii="Cambria Math" w:hAnsi="Cambria Math" w:eastAsia="微软雅黑" w:cs="Cambria Math"/>
          <w:sz w:val="24"/>
        </w:rPr>
        <w:t xml:space="preserve"> </w:t>
      </w:r>
      <w:r>
        <w:rPr>
          <w:rFonts w:eastAsia="等线" w:cs="Times New Roman"/>
          <w:sz w:val="24"/>
        </w:rPr>
        <w:t>(0,1)</w:t>
      </w:r>
      <w:r>
        <w:rPr>
          <w:sz w:val="24"/>
        </w:rPr>
        <w:t xml:space="preserve"> is the scheduled variance associated with the </w:t>
      </w:r>
      <w:r>
        <w:rPr>
          <w:rFonts w:hint="eastAsia"/>
          <w:sz w:val="24"/>
        </w:rPr>
        <w:t>Gaussian</w:t>
      </w:r>
      <w:r>
        <w:rPr>
          <w:sz w:val="24"/>
        </w:rPr>
        <w:t xml:space="preserve"> distribution </w:t>
      </w:r>
      <w:r>
        <w:rPr>
          <w:i/>
          <w:sz w:val="24"/>
        </w:rPr>
        <w:t>N</w:t>
      </w:r>
      <w:r>
        <w:rPr>
          <w:sz w:val="24"/>
        </w:rPr>
        <w:t>, and</w:t>
      </w:r>
      <w:r>
        <w:rPr>
          <w:rFonts w:hint="eastAsia"/>
          <w:sz w:val="24"/>
        </w:rPr>
        <w:t xml:space="preserve"> </w:t>
      </w:r>
      <w:r>
        <w:rPr>
          <w:i/>
          <w:sz w:val="24"/>
        </w:rPr>
        <w:t>I</w:t>
      </w:r>
      <w:r>
        <w:rPr>
          <w:sz w:val="24"/>
        </w:rPr>
        <w:t xml:space="preserve"> </w:t>
      </w:r>
      <w:r>
        <w:rPr>
          <w:rFonts w:hint="eastAsia"/>
          <w:sz w:val="24"/>
        </w:rPr>
        <w:t>denotes</w:t>
      </w:r>
      <w:r>
        <w:rPr>
          <w:sz w:val="24"/>
        </w:rPr>
        <w:t xml:space="preserve"> </w:t>
      </w:r>
      <w:r>
        <w:rPr>
          <w:rFonts w:hint="eastAsia"/>
          <w:sz w:val="24"/>
        </w:rPr>
        <w:t>the identity matrix</w:t>
      </w:r>
      <w:r>
        <w:rPr>
          <w:sz w:val="24"/>
        </w:rPr>
        <w:t xml:space="preserve">. </w:t>
      </w:r>
      <w:del w:id="885" w:author="AI YIFENG" w:date="2025-11-13T16:07:00Z">
        <w:r>
          <w:rPr>
            <w:sz w:val="24"/>
          </w:rPr>
          <w:delText xml:space="preserve"> </w:delText>
        </w:r>
      </w:del>
      <w:r>
        <w:rPr>
          <w:sz w:val="24"/>
        </w:rPr>
        <w:t xml:space="preserve">The closed-form sampling process </w:t>
      </w:r>
      <w:r>
        <w:rPr>
          <w:rFonts w:hint="eastAsia"/>
          <w:sz w:val="24"/>
        </w:rPr>
        <w:t>of Eq.</w:t>
      </w:r>
      <w:r>
        <w:rPr>
          <w:sz w:val="24"/>
        </w:rPr>
        <w:t xml:space="preserve"> </w:t>
      </w:r>
      <w:r>
        <w:rPr>
          <w:rFonts w:hint="eastAsia"/>
          <w:sz w:val="24"/>
        </w:rPr>
        <w:t>1</w:t>
      </w:r>
      <w:r>
        <w:rPr>
          <w:sz w:val="24"/>
        </w:rPr>
        <w:t xml:space="preserve"> </w:t>
      </w:r>
      <w:r>
        <w:rPr>
          <w:rFonts w:hint="eastAsia"/>
          <w:sz w:val="24"/>
        </w:rPr>
        <w:t>is</w:t>
      </w:r>
      <w:r>
        <w:rPr>
          <w:sz w:val="24"/>
        </w:rPr>
        <w:t>:</w:t>
      </w:r>
    </w:p>
    <w:tbl>
      <w:tblPr>
        <w:tblStyle w:val="19"/>
        <w:tblW w:w="8520" w:type="dxa"/>
        <w:tblInd w:w="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992"/>
        <w:gridCol w:w="528"/>
      </w:tblGrid>
      <w:tr w14:paraId="1BBDE9AB">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992" w:type="dxa"/>
            <w:tcBorders>
              <w:top w:val="nil"/>
              <w:left w:val="nil"/>
              <w:bottom w:val="nil"/>
              <w:right w:val="nil"/>
            </w:tcBorders>
          </w:tcPr>
          <w:p w14:paraId="6D209E48">
            <w:pPr>
              <w:spacing w:after="0" w:line="240" w:lineRule="auto"/>
              <w:jc w:val="center"/>
              <w:rPr>
                <w:sz w:val="20"/>
                <w:szCs w:val="20"/>
              </w:rPr>
            </w:pPr>
            <m:oMath>
              <m:sSub>
                <m:sSubPr>
                  <m:ctrlPr>
                    <w:ins w:id="886" w:author="AI YIFENG" w:date="2025-11-13T12:07:00Z">
                      <w:rPr>
                        <w:rFonts w:ascii="Cambria Math" w:hAnsi="Cambria Math"/>
                        <w:i/>
                        <w:sz w:val="20"/>
                        <w:szCs w:val="20"/>
                      </w:rPr>
                    </w:ins>
                  </m:ctrlPr>
                </m:sSubPr>
                <m:e>
                  <w:ins w:id="887" w:author="AI YIFENG" w:date="2025-11-13T12:07:00Z">
                    <m:r>
                      <m:rPr/>
                      <w:rPr>
                        <w:rFonts w:ascii="Cambria Math" w:hAnsi="Cambria Math"/>
                        <w:sz w:val="20"/>
                        <w:szCs w:val="20"/>
                      </w:rPr>
                      <m:t>x</m:t>
                    </m:r>
                  </w:ins>
                  <m:ctrlPr>
                    <w:ins w:id="888" w:author="AI YIFENG" w:date="2025-11-13T12:07:00Z">
                      <w:rPr>
                        <w:rFonts w:ascii="Cambria Math" w:hAnsi="Cambria Math"/>
                        <w:i/>
                        <w:sz w:val="20"/>
                        <w:szCs w:val="20"/>
                      </w:rPr>
                    </w:ins>
                  </m:ctrlPr>
                </m:e>
                <m:sub>
                  <w:ins w:id="889" w:author="AI YIFENG" w:date="2025-11-13T12:07:00Z">
                    <m:r>
                      <m:rPr/>
                      <w:rPr>
                        <w:rFonts w:ascii="Cambria Math" w:hAnsi="Cambria Math"/>
                        <w:sz w:val="20"/>
                        <w:szCs w:val="20"/>
                      </w:rPr>
                      <m:t>t</m:t>
                    </m:r>
                  </w:ins>
                  <m:ctrlPr>
                    <w:ins w:id="890" w:author="AI YIFENG" w:date="2025-11-13T12:07:00Z">
                      <w:rPr>
                        <w:rFonts w:ascii="Cambria Math" w:hAnsi="Cambria Math"/>
                        <w:i/>
                        <w:sz w:val="20"/>
                        <w:szCs w:val="20"/>
                      </w:rPr>
                    </w:ins>
                  </m:ctrlPr>
                </m:sub>
              </m:sSub>
              <w:ins w:id="891" w:author="AI YIFENG" w:date="2025-11-13T12:07:00Z">
                <m:r>
                  <m:rPr/>
                  <w:rPr>
                    <w:rFonts w:ascii="Cambria Math" w:hAnsi="Cambria Math"/>
                    <w:sz w:val="20"/>
                    <w:szCs w:val="20"/>
                  </w:rPr>
                  <m:t>=</m:t>
                </m:r>
              </w:ins>
              <m:rad>
                <m:radPr>
                  <m:degHide m:val="1"/>
                  <m:ctrlPr>
                    <w:ins w:id="892" w:author="AI YIFENG" w:date="2025-11-13T12:07:00Z">
                      <w:rPr>
                        <w:rFonts w:ascii="Cambria Math" w:hAnsi="Cambria Math"/>
                        <w:i/>
                        <w:sz w:val="20"/>
                        <w:szCs w:val="20"/>
                      </w:rPr>
                    </w:ins>
                  </m:ctrlPr>
                </m:radPr>
                <m:deg>
                  <m:ctrlPr>
                    <w:ins w:id="893" w:author="AI YIFENG" w:date="2025-11-13T12:07:00Z">
                      <w:rPr>
                        <w:rFonts w:ascii="Cambria Math" w:hAnsi="Cambria Math"/>
                        <w:i/>
                        <w:sz w:val="20"/>
                        <w:szCs w:val="20"/>
                      </w:rPr>
                    </w:ins>
                  </m:ctrlPr>
                </m:deg>
                <m:e>
                  <m:sSub>
                    <m:sSubPr>
                      <m:ctrlPr>
                        <w:ins w:id="894" w:author="AI YIFENG" w:date="2025-11-13T12:07:00Z">
                          <w:rPr>
                            <w:rFonts w:ascii="Cambria Math" w:hAnsi="Cambria Math"/>
                            <w:i/>
                            <w:sz w:val="20"/>
                            <w:szCs w:val="20"/>
                          </w:rPr>
                        </w:ins>
                      </m:ctrlPr>
                    </m:sSubPr>
                    <m:e>
                      <m:acc>
                        <m:accPr>
                          <m:chr m:val="̅"/>
                          <m:ctrlPr>
                            <w:ins w:id="895" w:author="AI YIFENG" w:date="2025-11-13T12:07:00Z">
                              <w:rPr>
                                <w:rFonts w:ascii="Cambria Math" w:hAnsi="Cambria Math"/>
                                <w:i/>
                                <w:sz w:val="20"/>
                                <w:szCs w:val="20"/>
                              </w:rPr>
                            </w:ins>
                          </m:ctrlPr>
                        </m:accPr>
                        <m:e>
                          <w:ins w:id="896" w:author="AI YIFENG" w:date="2025-11-13T12:07:00Z">
                            <m:r>
                              <m:rPr/>
                              <w:rPr>
                                <w:rFonts w:ascii="Cambria Math" w:hAnsi="Cambria Math"/>
                                <w:sz w:val="20"/>
                                <w:szCs w:val="20"/>
                              </w:rPr>
                              <m:t>α</m:t>
                            </m:r>
                          </w:ins>
                          <m:ctrlPr>
                            <w:ins w:id="897" w:author="AI YIFENG" w:date="2025-11-13T12:07:00Z">
                              <w:rPr>
                                <w:rFonts w:ascii="Cambria Math" w:hAnsi="Cambria Math"/>
                                <w:i/>
                                <w:sz w:val="20"/>
                                <w:szCs w:val="20"/>
                              </w:rPr>
                            </w:ins>
                          </m:ctrlPr>
                        </m:e>
                      </m:acc>
                      <m:ctrlPr>
                        <w:ins w:id="898" w:author="AI YIFENG" w:date="2025-11-13T12:07:00Z">
                          <w:rPr>
                            <w:rFonts w:ascii="Cambria Math" w:hAnsi="Cambria Math"/>
                            <w:i/>
                            <w:sz w:val="20"/>
                            <w:szCs w:val="20"/>
                          </w:rPr>
                        </w:ins>
                      </m:ctrlPr>
                    </m:e>
                    <m:sub>
                      <w:ins w:id="899" w:author="AI YIFENG" w:date="2025-11-13T12:07:00Z">
                        <m:r>
                          <m:rPr/>
                          <w:rPr>
                            <w:rFonts w:ascii="Cambria Math" w:hAnsi="Cambria Math"/>
                            <w:sz w:val="20"/>
                            <w:szCs w:val="20"/>
                          </w:rPr>
                          <m:t>t</m:t>
                        </m:r>
                      </w:ins>
                      <m:ctrlPr>
                        <w:ins w:id="900" w:author="AI YIFENG" w:date="2025-11-13T12:07:00Z">
                          <w:rPr>
                            <w:rFonts w:ascii="Cambria Math" w:hAnsi="Cambria Math"/>
                            <w:i/>
                            <w:sz w:val="20"/>
                            <w:szCs w:val="20"/>
                          </w:rPr>
                        </w:ins>
                      </m:ctrlPr>
                    </m:sub>
                  </m:sSub>
                  <m:sSub>
                    <m:sSubPr>
                      <m:ctrlPr>
                        <w:ins w:id="901" w:author="AI YIFENG" w:date="2025-11-13T12:07:00Z">
                          <w:rPr>
                            <w:rFonts w:ascii="Cambria Math" w:hAnsi="Cambria Math"/>
                            <w:i/>
                            <w:sz w:val="20"/>
                            <w:szCs w:val="20"/>
                          </w:rPr>
                        </w:ins>
                      </m:ctrlPr>
                    </m:sSubPr>
                    <m:e>
                      <w:ins w:id="902" w:author="AI YIFENG" w:date="2025-11-13T12:07:00Z">
                        <m:r>
                          <m:rPr/>
                          <w:rPr>
                            <w:rFonts w:ascii="Cambria Math" w:hAnsi="Cambria Math"/>
                            <w:sz w:val="20"/>
                            <w:szCs w:val="20"/>
                          </w:rPr>
                          <m:t>x</m:t>
                        </m:r>
                      </w:ins>
                      <m:ctrlPr>
                        <w:ins w:id="903" w:author="AI YIFENG" w:date="2025-11-13T12:07:00Z">
                          <w:rPr>
                            <w:rFonts w:ascii="Cambria Math" w:hAnsi="Cambria Math"/>
                            <w:i/>
                            <w:sz w:val="20"/>
                            <w:szCs w:val="20"/>
                          </w:rPr>
                        </w:ins>
                      </m:ctrlPr>
                    </m:e>
                    <m:sub>
                      <w:ins w:id="904" w:author="AI YIFENG" w:date="2025-11-13T12:07:00Z">
                        <m:r>
                          <m:rPr/>
                          <w:rPr>
                            <w:rFonts w:ascii="Cambria Math" w:hAnsi="Cambria Math"/>
                            <w:sz w:val="20"/>
                            <w:szCs w:val="20"/>
                          </w:rPr>
                          <m:t>0</m:t>
                        </m:r>
                      </w:ins>
                      <m:ctrlPr>
                        <w:ins w:id="905" w:author="AI YIFENG" w:date="2025-11-13T12:07:00Z">
                          <w:rPr>
                            <w:rFonts w:ascii="Cambria Math" w:hAnsi="Cambria Math"/>
                            <w:i/>
                            <w:sz w:val="20"/>
                            <w:szCs w:val="20"/>
                          </w:rPr>
                        </w:ins>
                      </m:ctrlPr>
                    </m:sub>
                  </m:sSub>
                  <m:ctrlPr>
                    <w:ins w:id="906" w:author="AI YIFENG" w:date="2025-11-13T12:07:00Z">
                      <w:rPr>
                        <w:rFonts w:ascii="Cambria Math" w:hAnsi="Cambria Math"/>
                        <w:i/>
                        <w:sz w:val="20"/>
                        <w:szCs w:val="20"/>
                      </w:rPr>
                    </w:ins>
                  </m:ctrlPr>
                </m:e>
              </m:rad>
              <w:ins w:id="907" w:author="AI YIFENG" w:date="2025-11-13T12:07:00Z">
                <m:r>
                  <m:rPr/>
                  <w:rPr>
                    <w:rFonts w:ascii="Cambria Math" w:hAnsi="Cambria Math"/>
                    <w:sz w:val="20"/>
                    <w:szCs w:val="20"/>
                  </w:rPr>
                  <m:t>+</m:t>
                </m:r>
              </w:ins>
              <m:rad>
                <m:radPr>
                  <m:degHide m:val="1"/>
                  <m:ctrlPr>
                    <w:ins w:id="908" w:author="AI YIFENG" w:date="2025-11-13T12:07:00Z">
                      <w:rPr>
                        <w:rFonts w:ascii="Cambria Math" w:hAnsi="Cambria Math"/>
                        <w:i/>
                        <w:sz w:val="20"/>
                        <w:szCs w:val="20"/>
                      </w:rPr>
                    </w:ins>
                  </m:ctrlPr>
                </m:radPr>
                <m:deg>
                  <m:ctrlPr>
                    <w:ins w:id="909" w:author="AI YIFENG" w:date="2025-11-13T12:07:00Z">
                      <w:rPr>
                        <w:rFonts w:ascii="Cambria Math" w:hAnsi="Cambria Math"/>
                        <w:i/>
                        <w:sz w:val="20"/>
                        <w:szCs w:val="20"/>
                      </w:rPr>
                    </w:ins>
                  </m:ctrlPr>
                </m:deg>
                <m:e>
                  <m:sSub>
                    <m:sSubPr>
                      <m:ctrlPr>
                        <w:ins w:id="910" w:author="AI YIFENG" w:date="2025-11-13T12:07:00Z">
                          <w:rPr>
                            <w:rFonts w:ascii="Cambria Math" w:hAnsi="Cambria Math"/>
                            <w:i/>
                            <w:sz w:val="20"/>
                            <w:szCs w:val="20"/>
                          </w:rPr>
                        </w:ins>
                      </m:ctrlPr>
                    </m:sSubPr>
                    <m:e>
                      <w:ins w:id="911" w:author="AI YIFENG" w:date="2025-11-13T12:08:00Z">
                        <m:r>
                          <m:rPr/>
                          <w:rPr>
                            <w:rFonts w:ascii="Cambria Math" w:hAnsi="Cambria Math"/>
                            <w:sz w:val="20"/>
                            <w:szCs w:val="20"/>
                          </w:rPr>
                          <m:t>1−</m:t>
                        </m:r>
                      </w:ins>
                      <m:acc>
                        <m:accPr>
                          <m:chr m:val="̅"/>
                          <m:ctrlPr>
                            <w:ins w:id="912" w:author="AI YIFENG" w:date="2025-11-13T12:07:00Z">
                              <w:rPr>
                                <w:rFonts w:ascii="Cambria Math" w:hAnsi="Cambria Math"/>
                                <w:i/>
                                <w:sz w:val="20"/>
                                <w:szCs w:val="20"/>
                              </w:rPr>
                            </w:ins>
                          </m:ctrlPr>
                        </m:accPr>
                        <m:e>
                          <w:ins w:id="913" w:author="AI YIFENG" w:date="2025-11-13T12:07:00Z">
                            <m:r>
                              <m:rPr/>
                              <w:rPr>
                                <w:rFonts w:ascii="Cambria Math" w:hAnsi="Cambria Math"/>
                                <w:sz w:val="20"/>
                                <w:szCs w:val="20"/>
                              </w:rPr>
                              <m:t>α</m:t>
                            </m:r>
                          </w:ins>
                          <m:ctrlPr>
                            <w:ins w:id="914" w:author="AI YIFENG" w:date="2025-11-13T12:07:00Z">
                              <w:rPr>
                                <w:rFonts w:ascii="Cambria Math" w:hAnsi="Cambria Math"/>
                                <w:i/>
                                <w:sz w:val="20"/>
                                <w:szCs w:val="20"/>
                              </w:rPr>
                            </w:ins>
                          </m:ctrlPr>
                        </m:e>
                      </m:acc>
                      <m:ctrlPr>
                        <w:ins w:id="915" w:author="AI YIFENG" w:date="2025-11-13T12:07:00Z">
                          <w:rPr>
                            <w:rFonts w:ascii="Cambria Math" w:hAnsi="Cambria Math"/>
                            <w:i/>
                            <w:sz w:val="20"/>
                            <w:szCs w:val="20"/>
                          </w:rPr>
                        </w:ins>
                      </m:ctrlPr>
                    </m:e>
                    <m:sub>
                      <w:ins w:id="916" w:author="AI YIFENG" w:date="2025-11-13T12:07:00Z">
                        <m:r>
                          <m:rPr/>
                          <w:rPr>
                            <w:rFonts w:ascii="Cambria Math" w:hAnsi="Cambria Math"/>
                            <w:sz w:val="20"/>
                            <w:szCs w:val="20"/>
                          </w:rPr>
                          <m:t>t</m:t>
                        </m:r>
                      </w:ins>
                      <m:ctrlPr>
                        <w:ins w:id="917" w:author="AI YIFENG" w:date="2025-11-13T12:07:00Z">
                          <w:rPr>
                            <w:rFonts w:ascii="Cambria Math" w:hAnsi="Cambria Math"/>
                            <w:i/>
                            <w:sz w:val="20"/>
                            <w:szCs w:val="20"/>
                          </w:rPr>
                        </w:ins>
                      </m:ctrlPr>
                    </m:sub>
                  </m:sSub>
                  <w:ins w:id="918" w:author="AI YIFENG" w:date="2025-11-13T12:08:00Z">
                    <m:r>
                      <m:rPr/>
                      <w:rPr>
                        <w:rFonts w:ascii="Cambria Math" w:hAnsi="Cambria Math"/>
                        <w:sz w:val="20"/>
                        <w:szCs w:val="20"/>
                      </w:rPr>
                      <m:t>z</m:t>
                    </m:r>
                  </w:ins>
                  <m:ctrlPr>
                    <w:ins w:id="919" w:author="AI YIFENG" w:date="2025-11-13T12:07:00Z">
                      <w:rPr>
                        <w:rFonts w:ascii="Cambria Math" w:hAnsi="Cambria Math"/>
                        <w:i/>
                        <w:sz w:val="20"/>
                        <w:szCs w:val="20"/>
                      </w:rPr>
                    </w:ins>
                  </m:ctrlPr>
                </m:e>
              </m:rad>
            </m:oMath>
            <w:del w:id="920" w:author="AI YIFENG" w:date="2025-11-13T12:08:00Z">
              <w:r>
                <w:rPr>
                  <w:sz w:val="20"/>
                  <w:szCs w:val="20"/>
                </w:rPr>
                <w:drawing>
                  <wp:inline distT="0" distB="0" distL="0" distR="0">
                    <wp:extent cx="1362710" cy="303530"/>
                    <wp:effectExtent l="0" t="0" r="8890" b="1270"/>
                    <wp:docPr id="19673776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77638" name="图片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362710" cy="303530"/>
                            </a:xfrm>
                            <a:prstGeom prst="rect">
                              <a:avLst/>
                            </a:prstGeom>
                            <a:noFill/>
                            <a:ln>
                              <a:noFill/>
                            </a:ln>
                          </pic:spPr>
                        </pic:pic>
                      </a:graphicData>
                    </a:graphic>
                  </wp:inline>
                </w:drawing>
              </w:r>
            </w:del>
            <w:del w:id="922" w:author="AI YIFENG" w:date="2025-11-13T12:08:00Z">
              <w:r>
                <w:rPr>
                  <w:sz w:val="20"/>
                  <w:szCs w:val="20"/>
                </w:rPr>
                <w:delText>,</w:delText>
              </w:r>
            </w:del>
          </w:p>
        </w:tc>
        <w:tc>
          <w:tcPr>
            <w:tcW w:w="528" w:type="dxa"/>
            <w:tcBorders>
              <w:top w:val="nil"/>
              <w:left w:val="nil"/>
              <w:bottom w:val="nil"/>
              <w:right w:val="nil"/>
            </w:tcBorders>
          </w:tcPr>
          <w:p w14:paraId="21502C3D">
            <w:pPr>
              <w:spacing w:before="0" w:beforeLines="-2147483648" w:after="0" w:line="240" w:lineRule="auto"/>
              <w:rPr>
                <w:sz w:val="24"/>
              </w:rPr>
              <w:pPrChange w:id="923" w:author="WPS_1699502026" w:date="2025-11-25T23:41:00Z">
                <w:pPr>
                  <w:spacing w:before="156" w:beforeLines="50" w:after="0" w:line="240" w:lineRule="auto"/>
                </w:pPr>
              </w:pPrChange>
            </w:pPr>
            <w:r>
              <w:rPr>
                <w:sz w:val="24"/>
              </w:rPr>
              <w:t>(2)</w:t>
            </w:r>
          </w:p>
        </w:tc>
      </w:tr>
    </w:tbl>
    <w:p w14:paraId="5FB9FFDD">
      <w:pPr>
        <w:jc w:val="both"/>
        <w:rPr>
          <w:rFonts w:cs="Times New Roman"/>
          <w:sz w:val="24"/>
        </w:rPr>
      </w:pPr>
      <w:r>
        <w:rPr>
          <w:sz w:val="24"/>
        </w:rPr>
        <w:t>where</w:t>
      </w:r>
      <w:r>
        <w:rPr>
          <w:rFonts w:hint="eastAsia"/>
          <w:sz w:val="24"/>
        </w:rPr>
        <w:t xml:space="preserve"> </w:t>
      </w:r>
      <w:r>
        <w:rPr>
          <w:rFonts w:hint="eastAsia"/>
          <w:i/>
          <w:iCs/>
          <w:sz w:val="24"/>
        </w:rPr>
        <w:t>z</w:t>
      </w:r>
      <w:r>
        <w:rPr>
          <w:rFonts w:hint="eastAsia"/>
          <w:sz w:val="24"/>
        </w:rPr>
        <w:t xml:space="preserve"> ~ (0,1) is a noise-predictor and </w:t>
      </w:r>
      <m:oMath>
        <m:sSub>
          <m:sSubPr>
            <m:ctrlPr>
              <w:ins w:id="924" w:author="AI YIFENG" w:date="2025-11-13T11:51:00Z">
                <w:rPr>
                  <w:rFonts w:ascii="Cambria Math" w:hAnsi="Cambria Math"/>
                  <w:i/>
                  <w:sz w:val="24"/>
                </w:rPr>
              </w:ins>
            </m:ctrlPr>
          </m:sSubPr>
          <m:e>
            <m:acc>
              <m:accPr>
                <m:chr m:val="̅"/>
                <m:ctrlPr>
                  <w:ins w:id="925" w:author="AI YIFENG" w:date="2025-11-13T11:51:00Z">
                    <w:rPr>
                      <w:rFonts w:ascii="Cambria Math" w:hAnsi="Cambria Math"/>
                      <w:i/>
                      <w:sz w:val="24"/>
                    </w:rPr>
                  </w:ins>
                </m:ctrlPr>
              </m:accPr>
              <m:e>
                <w:ins w:id="926" w:author="AI YIFENG" w:date="2025-11-13T11:51:00Z">
                  <m:r>
                    <m:rPr/>
                    <w:rPr>
                      <w:rFonts w:ascii="Cambria Math" w:hAnsi="Cambria Math"/>
                      <w:sz w:val="24"/>
                    </w:rPr>
                    <m:t>a</m:t>
                  </m:r>
                </w:ins>
                <m:ctrlPr>
                  <w:ins w:id="927" w:author="AI YIFENG" w:date="2025-11-13T11:51:00Z">
                    <w:rPr>
                      <w:rFonts w:ascii="Cambria Math" w:hAnsi="Cambria Math"/>
                      <w:i/>
                      <w:sz w:val="24"/>
                    </w:rPr>
                  </w:ins>
                </m:ctrlPr>
              </m:e>
            </m:acc>
            <m:ctrlPr>
              <w:ins w:id="928" w:author="AI YIFENG" w:date="2025-11-13T11:51:00Z">
                <w:rPr>
                  <w:rFonts w:ascii="Cambria Math" w:hAnsi="Cambria Math"/>
                  <w:i/>
                  <w:sz w:val="24"/>
                </w:rPr>
              </w:ins>
            </m:ctrlPr>
          </m:e>
          <m:sub>
            <w:ins w:id="929" w:author="AI YIFENG" w:date="2025-11-13T11:51:00Z">
              <m:r>
                <m:rPr/>
                <w:rPr>
                  <w:rFonts w:ascii="Cambria Math" w:hAnsi="Cambria Math"/>
                  <w:sz w:val="24"/>
                </w:rPr>
                <m:t>t</m:t>
              </m:r>
            </w:ins>
            <m:ctrlPr>
              <w:ins w:id="930" w:author="AI YIFENG" w:date="2025-11-13T11:51:00Z">
                <w:rPr>
                  <w:rFonts w:ascii="Cambria Math" w:hAnsi="Cambria Math"/>
                  <w:i/>
                  <w:sz w:val="24"/>
                </w:rPr>
              </w:ins>
            </m:ctrlPr>
          </m:sub>
        </m:sSub>
        <w:ins w:id="931" w:author="AI YIFENG" w:date="2025-11-13T11:51:00Z">
          <m:r>
            <m:rPr/>
            <w:rPr>
              <w:rFonts w:ascii="Cambria Math" w:hAnsi="Cambria Math"/>
              <w:sz w:val="24"/>
            </w:rPr>
            <m:t>=</m:t>
          </m:r>
        </w:ins>
        <m:nary>
          <m:naryPr>
            <m:chr m:val="∏"/>
            <m:limLoc m:val="subSup"/>
            <m:ctrlPr>
              <w:ins w:id="932" w:author="AI YIFENG" w:date="2025-11-13T11:51:00Z">
                <w:rPr>
                  <w:rFonts w:ascii="Cambria Math" w:hAnsi="Cambria Math"/>
                  <w:i/>
                  <w:sz w:val="24"/>
                </w:rPr>
              </w:ins>
            </m:ctrlPr>
          </m:naryPr>
          <m:sub>
            <w:ins w:id="933" w:author="AI YIFENG" w:date="2025-11-13T11:52:00Z">
              <m:r>
                <m:rPr/>
                <w:rPr>
                  <w:rFonts w:ascii="Cambria Math" w:hAnsi="Cambria Math"/>
                  <w:sz w:val="24"/>
                </w:rPr>
                <m:t>i=0</m:t>
              </m:r>
            </w:ins>
            <m:ctrlPr>
              <w:ins w:id="934" w:author="AI YIFENG" w:date="2025-11-13T11:51:00Z">
                <w:rPr>
                  <w:rFonts w:ascii="Cambria Math" w:hAnsi="Cambria Math"/>
                  <w:i/>
                  <w:sz w:val="24"/>
                </w:rPr>
              </w:ins>
            </m:ctrlPr>
          </m:sub>
          <m:sup>
            <w:ins w:id="935" w:author="AI YIFENG" w:date="2025-11-13T11:51:00Z">
              <m:r>
                <m:rPr/>
                <w:rPr>
                  <w:rFonts w:ascii="Cambria Math" w:hAnsi="Cambria Math"/>
                  <w:sz w:val="24"/>
                </w:rPr>
                <m:t>t</m:t>
              </m:r>
            </w:ins>
            <m:ctrlPr>
              <w:ins w:id="936" w:author="AI YIFENG" w:date="2025-11-13T11:51:00Z">
                <w:rPr>
                  <w:rFonts w:ascii="Cambria Math" w:hAnsi="Cambria Math"/>
                  <w:i/>
                  <w:sz w:val="24"/>
                </w:rPr>
              </w:ins>
            </m:ctrlPr>
          </m:sup>
          <m:e>
            <w:ins w:id="937" w:author="AI YIFENG" w:date="2025-11-13T11:52:00Z">
              <m:r>
                <m:rPr/>
                <w:rPr>
                  <w:rFonts w:ascii="Cambria Math" w:hAnsi="Cambria Math"/>
                  <w:sz w:val="24"/>
                </w:rPr>
                <m:t>(1−</m:t>
              </m:r>
            </w:ins>
            <m:sSub>
              <m:sSubPr>
                <m:ctrlPr>
                  <w:ins w:id="938" w:author="AI YIFENG" w:date="2025-11-13T11:52:00Z">
                    <w:rPr>
                      <w:rFonts w:ascii="Cambria Math" w:hAnsi="Cambria Math"/>
                      <w:i/>
                      <w:sz w:val="24"/>
                    </w:rPr>
                  </w:ins>
                </m:ctrlPr>
              </m:sSubPr>
              <m:e>
                <w:ins w:id="939" w:author="AI YIFENG" w:date="2025-11-13T11:52:00Z">
                  <m:r>
                    <m:rPr/>
                    <w:rPr>
                      <w:rFonts w:ascii="Cambria Math" w:hAnsi="Cambria Math"/>
                      <w:sz w:val="24"/>
                    </w:rPr>
                    <m:t>β</m:t>
                  </m:r>
                </w:ins>
                <m:ctrlPr>
                  <w:ins w:id="940" w:author="AI YIFENG" w:date="2025-11-13T11:52:00Z">
                    <w:rPr>
                      <w:rFonts w:ascii="Cambria Math" w:hAnsi="Cambria Math"/>
                      <w:i/>
                      <w:sz w:val="24"/>
                    </w:rPr>
                  </w:ins>
                </m:ctrlPr>
              </m:e>
              <m:sub>
                <w:ins w:id="941" w:author="AI YIFENG" w:date="2025-11-13T11:52:00Z">
                  <m:r>
                    <m:rPr/>
                    <w:rPr>
                      <w:rFonts w:ascii="Cambria Math" w:hAnsi="Cambria Math"/>
                      <w:sz w:val="24"/>
                    </w:rPr>
                    <m:t>t</m:t>
                  </m:r>
                </w:ins>
                <m:ctrlPr>
                  <w:ins w:id="942" w:author="AI YIFENG" w:date="2025-11-13T11:52:00Z">
                    <w:rPr>
                      <w:rFonts w:ascii="Cambria Math" w:hAnsi="Cambria Math"/>
                      <w:i/>
                      <w:sz w:val="24"/>
                    </w:rPr>
                  </w:ins>
                </m:ctrlPr>
              </m:sub>
            </m:sSub>
            <w:ins w:id="943" w:author="AI YIFENG" w:date="2025-11-13T11:52:00Z">
              <m:r>
                <m:rPr/>
                <w:rPr>
                  <w:rFonts w:ascii="Cambria Math" w:hAnsi="Cambria Math"/>
                  <w:sz w:val="24"/>
                </w:rPr>
                <m:t>)</m:t>
              </m:r>
            </w:ins>
            <m:ctrlPr>
              <w:ins w:id="944" w:author="AI YIFENG" w:date="2025-11-13T11:51:00Z">
                <w:rPr>
                  <w:rFonts w:ascii="Cambria Math" w:hAnsi="Cambria Math"/>
                  <w:i/>
                  <w:sz w:val="24"/>
                </w:rPr>
              </w:ins>
            </m:ctrlPr>
          </m:e>
        </m:nary>
      </m:oMath>
      <w:del w:id="945" w:author="AI YIFENG" w:date="2025-11-13T11:52:00Z">
        <w:r>
          <w:rPr>
            <w:sz w:val="24"/>
          </w:rPr>
          <w:drawing>
            <wp:inline distT="0" distB="0" distL="0" distR="0">
              <wp:extent cx="889635" cy="172085"/>
              <wp:effectExtent l="0" t="0" r="5715" b="0"/>
              <wp:docPr id="4053056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5667" name="图片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892572" cy="173203"/>
                      </a:xfrm>
                      <a:prstGeom prst="rect">
                        <a:avLst/>
                      </a:prstGeom>
                      <a:noFill/>
                      <a:ln>
                        <a:noFill/>
                      </a:ln>
                    </pic:spPr>
                  </pic:pic>
                </a:graphicData>
              </a:graphic>
            </wp:inline>
          </w:drawing>
        </w:r>
      </w:del>
      <w:r>
        <w:rPr>
          <w:rFonts w:hint="eastAsia"/>
          <w:sz w:val="24"/>
        </w:rPr>
        <w:t xml:space="preserve">. </w:t>
      </w:r>
      <w:del w:id="947" w:author="AI YIFENG" w:date="2025-11-13T12:04:00Z">
        <w:r>
          <w:rPr>
            <w:rFonts w:hint="eastAsia"/>
            <w:sz w:val="24"/>
          </w:rPr>
          <w:delText xml:space="preserve"> </w:delText>
        </w:r>
      </w:del>
      <w:r>
        <w:rPr>
          <w:rFonts w:hint="eastAsia"/>
          <w:sz w:val="24"/>
        </w:rPr>
        <w:t xml:space="preserve">To train this model, we can optimize the variational lower-bound for </w:t>
      </w:r>
      <m:oMath>
        <m:sSub>
          <m:sSubPr>
            <m:ctrlPr>
              <w:ins w:id="948" w:author="AI YIFENG" w:date="2025-11-13T11:52:00Z">
                <w:rPr>
                  <w:rFonts w:ascii="Cambria Math" w:hAnsi="Cambria Math"/>
                  <w:i/>
                  <w:sz w:val="24"/>
                </w:rPr>
              </w:ins>
            </m:ctrlPr>
          </m:sSubPr>
          <m:e>
            <w:ins w:id="949" w:author="AI YIFENG" w:date="2025-11-13T11:52:00Z">
              <m:r>
                <m:rPr/>
                <w:rPr>
                  <w:rFonts w:ascii="Cambria Math" w:hAnsi="Cambria Math"/>
                  <w:sz w:val="24"/>
                </w:rPr>
                <m:t>p</m:t>
              </m:r>
            </w:ins>
            <m:ctrlPr>
              <w:ins w:id="950" w:author="AI YIFENG" w:date="2025-11-13T11:52:00Z">
                <w:rPr>
                  <w:rFonts w:ascii="Cambria Math" w:hAnsi="Cambria Math"/>
                  <w:i/>
                  <w:sz w:val="24"/>
                </w:rPr>
              </w:ins>
            </m:ctrlPr>
          </m:e>
          <m:sub>
            <w:ins w:id="951" w:author="AI YIFENG" w:date="2025-11-13T11:52:00Z">
              <m:r>
                <m:rPr/>
                <w:rPr>
                  <w:rFonts w:ascii="Cambria Math" w:hAnsi="Cambria Math"/>
                  <w:sz w:val="24"/>
                </w:rPr>
                <m:t>θ</m:t>
              </m:r>
            </w:ins>
            <m:ctrlPr>
              <w:ins w:id="952" w:author="AI YIFENG" w:date="2025-11-13T11:52:00Z">
                <w:rPr>
                  <w:rFonts w:ascii="Cambria Math" w:hAnsi="Cambria Math"/>
                  <w:i/>
                  <w:sz w:val="24"/>
                </w:rPr>
              </w:ins>
            </m:ctrlPr>
          </m:sub>
        </m:sSub>
        <w:ins w:id="953" w:author="AI YIFENG" w:date="2025-11-13T11:52:00Z">
          <m:r>
            <m:rPr/>
            <w:rPr>
              <w:rFonts w:ascii="Cambria Math" w:hAnsi="Cambria Math"/>
              <w:sz w:val="24"/>
            </w:rPr>
            <m:t>(</m:t>
          </m:r>
        </w:ins>
        <m:sSub>
          <m:sSubPr>
            <m:ctrlPr>
              <w:ins w:id="954" w:author="AI YIFENG" w:date="2025-11-13T11:52:00Z">
                <w:rPr>
                  <w:rFonts w:ascii="Cambria Math" w:hAnsi="Cambria Math"/>
                  <w:i/>
                  <w:sz w:val="24"/>
                </w:rPr>
              </w:ins>
            </m:ctrlPr>
          </m:sSubPr>
          <m:e>
            <w:ins w:id="955" w:author="AI YIFENG" w:date="2025-11-13T11:52:00Z">
              <m:r>
                <m:rPr/>
                <w:rPr>
                  <w:rFonts w:ascii="Cambria Math" w:hAnsi="Cambria Math"/>
                  <w:sz w:val="24"/>
                </w:rPr>
                <m:t>x</m:t>
              </m:r>
            </w:ins>
            <m:ctrlPr>
              <w:ins w:id="956" w:author="AI YIFENG" w:date="2025-11-13T11:52:00Z">
                <w:rPr>
                  <w:rFonts w:ascii="Cambria Math" w:hAnsi="Cambria Math"/>
                  <w:i/>
                  <w:sz w:val="24"/>
                </w:rPr>
              </w:ins>
            </m:ctrlPr>
          </m:e>
          <m:sub>
            <w:ins w:id="957" w:author="AI YIFENG" w:date="2025-11-13T11:52:00Z">
              <m:r>
                <m:rPr/>
                <w:rPr>
                  <w:rFonts w:ascii="Cambria Math" w:hAnsi="Cambria Math"/>
                  <w:sz w:val="24"/>
                </w:rPr>
                <m:t>0</m:t>
              </m:r>
            </w:ins>
            <m:ctrlPr>
              <w:ins w:id="958" w:author="AI YIFENG" w:date="2025-11-13T11:52:00Z">
                <w:rPr>
                  <w:rFonts w:ascii="Cambria Math" w:hAnsi="Cambria Math"/>
                  <w:i/>
                  <w:sz w:val="24"/>
                </w:rPr>
              </w:ins>
            </m:ctrlPr>
          </m:sub>
        </m:sSub>
        <w:ins w:id="959" w:author="AI YIFENG" w:date="2025-11-13T11:52:00Z">
          <m:r>
            <m:rPr/>
            <w:rPr>
              <w:rFonts w:ascii="Cambria Math" w:hAnsi="Cambria Math"/>
              <w:sz w:val="24"/>
            </w:rPr>
            <m:t>)</m:t>
          </m:r>
        </w:ins>
      </m:oMath>
      <w:del w:id="960" w:author="AI YIFENG" w:date="2025-11-13T11:52:00Z">
        <w:r>
          <w:rPr>
            <w:rFonts w:hint="eastAsia"/>
            <w:i/>
            <w:iCs/>
            <w:sz w:val="24"/>
          </w:rPr>
          <w:delText>p</w:delText>
        </w:r>
      </w:del>
      <w:del w:id="961" w:author="AI YIFENG" w:date="2025-11-13T11:52:00Z">
        <w:r>
          <w:rPr>
            <w:rFonts w:eastAsia="微软雅黑" w:cs="Times New Roman"/>
            <w:sz w:val="24"/>
            <w:vertAlign w:val="subscript"/>
          </w:rPr>
          <w:delText>θ</w:delText>
        </w:r>
      </w:del>
      <w:del w:id="962" w:author="AI YIFENG" w:date="2025-11-13T11:52:00Z">
        <w:r>
          <w:rPr>
            <w:rFonts w:hint="eastAsia" w:eastAsia="微软雅黑" w:cs="Times New Roman"/>
            <w:sz w:val="24"/>
          </w:rPr>
          <w:delText>(</w:delText>
        </w:r>
      </w:del>
      <w:del w:id="963" w:author="AI YIFENG" w:date="2025-11-13T11:52:00Z">
        <w:r>
          <w:rPr>
            <w:rFonts w:hint="eastAsia" w:eastAsia="微软雅黑" w:cs="Times New Roman"/>
            <w:i/>
            <w:iCs/>
            <w:sz w:val="24"/>
          </w:rPr>
          <w:delText>x</w:delText>
        </w:r>
      </w:del>
      <w:del w:id="964" w:author="AI YIFENG" w:date="2025-11-13T11:52:00Z">
        <w:r>
          <w:rPr>
            <w:rFonts w:hint="eastAsia" w:eastAsia="微软雅黑" w:cs="Times New Roman"/>
            <w:sz w:val="24"/>
            <w:vertAlign w:val="subscript"/>
          </w:rPr>
          <w:delText>0</w:delText>
        </w:r>
      </w:del>
      <w:del w:id="965" w:author="AI YIFENG" w:date="2025-11-13T11:52:00Z">
        <w:r>
          <w:rPr>
            <w:rFonts w:hint="eastAsia" w:eastAsia="微软雅黑" w:cs="Times New Roman"/>
            <w:sz w:val="24"/>
          </w:rPr>
          <w:delText>)</w:delText>
        </w:r>
      </w:del>
      <w:r>
        <w:rPr>
          <w:rFonts w:hint="eastAsia"/>
          <w:sz w:val="24"/>
        </w:rPr>
        <w:t xml:space="preserve">. </w:t>
      </w:r>
      <w:del w:id="966" w:author="AI YIFENG" w:date="2025-11-13T12:04:00Z">
        <w:r>
          <w:rPr>
            <w:rFonts w:hint="eastAsia"/>
            <w:sz w:val="24"/>
          </w:rPr>
          <w:delText xml:space="preserve"> </w:delText>
        </w:r>
      </w:del>
      <w:r>
        <w:rPr>
          <w:rFonts w:hint="eastAsia"/>
          <w:sz w:val="24"/>
        </w:rPr>
        <w:t xml:space="preserve">In actual training, we simply </w:t>
      </w:r>
      <w:r>
        <w:rPr>
          <w:sz w:val="24"/>
        </w:rPr>
        <w:t>set</w:t>
      </w:r>
      <w:r>
        <w:rPr>
          <w:rFonts w:hint="eastAsia"/>
          <w:sz w:val="24"/>
        </w:rPr>
        <w:t xml:space="preserve"> the optimization objective as:</w:t>
      </w:r>
    </w:p>
    <w:tbl>
      <w:tblPr>
        <w:tblStyle w:val="19"/>
        <w:tblW w:w="8520" w:type="dxa"/>
        <w:tblInd w:w="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992"/>
        <w:gridCol w:w="528"/>
      </w:tblGrid>
      <w:tr w14:paraId="752BAB5A">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992" w:type="dxa"/>
            <w:tcBorders>
              <w:top w:val="nil"/>
              <w:left w:val="nil"/>
              <w:bottom w:val="nil"/>
              <w:right w:val="nil"/>
            </w:tcBorders>
          </w:tcPr>
          <w:p w14:paraId="3BD967BE">
            <w:pPr>
              <w:spacing w:after="0" w:line="240" w:lineRule="auto"/>
              <w:jc w:val="center"/>
              <w:rPr>
                <w:sz w:val="20"/>
                <w:szCs w:val="20"/>
              </w:rPr>
            </w:pPr>
            <m:oMath>
              <m:sSub>
                <m:sSubPr>
                  <m:ctrlPr>
                    <w:ins w:id="967" w:author="AI YIFENG" w:date="2025-11-13T12:05:00Z">
                      <w:rPr>
                        <w:rFonts w:ascii="Cambria Math" w:hAnsi="Cambria Math"/>
                        <w:i/>
                        <w:sz w:val="20"/>
                        <w:szCs w:val="20"/>
                      </w:rPr>
                    </w:ins>
                  </m:ctrlPr>
                </m:sSubPr>
                <m:e>
                  <w:ins w:id="968" w:author="AI YIFENG" w:date="2025-11-13T12:05:00Z">
                    <m:r>
                      <m:rPr/>
                      <w:rPr>
                        <w:rFonts w:ascii="Cambria Math" w:hAnsi="Cambria Math"/>
                        <w:sz w:val="20"/>
                        <w:szCs w:val="20"/>
                      </w:rPr>
                      <m:t>L</m:t>
                    </m:r>
                  </w:ins>
                  <m:ctrlPr>
                    <w:ins w:id="969" w:author="AI YIFENG" w:date="2025-11-13T12:05:00Z">
                      <w:rPr>
                        <w:rFonts w:ascii="Cambria Math" w:hAnsi="Cambria Math"/>
                        <w:i/>
                        <w:sz w:val="20"/>
                        <w:szCs w:val="20"/>
                      </w:rPr>
                    </w:ins>
                  </m:ctrlPr>
                </m:e>
                <m:sub>
                  <w:ins w:id="970" w:author="AI YIFENG" w:date="2025-11-13T12:05:00Z">
                    <m:r>
                      <m:rPr/>
                      <w:rPr>
                        <w:rFonts w:ascii="Cambria Math" w:hAnsi="Cambria Math"/>
                        <w:sz w:val="20"/>
                        <w:szCs w:val="20"/>
                      </w:rPr>
                      <m:t>simple</m:t>
                    </m:r>
                  </w:ins>
                  <m:ctrlPr>
                    <w:ins w:id="971" w:author="AI YIFENG" w:date="2025-11-13T12:05:00Z">
                      <w:rPr>
                        <w:rFonts w:ascii="Cambria Math" w:hAnsi="Cambria Math"/>
                        <w:i/>
                        <w:sz w:val="20"/>
                        <w:szCs w:val="20"/>
                      </w:rPr>
                    </w:ins>
                  </m:ctrlPr>
                </m:sub>
              </m:sSub>
              <w:ins w:id="972" w:author="AI YIFENG" w:date="2025-11-13T12:05:00Z">
                <m:r>
                  <m:rPr/>
                  <w:rPr>
                    <w:rFonts w:ascii="Cambria Math" w:hAnsi="Cambria Math"/>
                    <w:sz w:val="20"/>
                    <w:szCs w:val="20"/>
                  </w:rPr>
                  <m:t>=</m:t>
                </m:r>
              </w:ins>
              <m:sSub>
                <m:sSubPr>
                  <m:ctrlPr>
                    <w:ins w:id="973" w:author="AI YIFENG" w:date="2025-11-13T12:05:00Z">
                      <w:rPr>
                        <w:rFonts w:ascii="Cambria Math" w:hAnsi="Cambria Math"/>
                        <w:i/>
                        <w:sz w:val="20"/>
                        <w:szCs w:val="20"/>
                      </w:rPr>
                    </w:ins>
                  </m:ctrlPr>
                </m:sSubPr>
                <m:e>
                  <w:ins w:id="974" w:author="AI YIFENG" w:date="2025-11-13T12:05:00Z">
                    <m:r>
                      <m:rPr/>
                      <w:rPr>
                        <w:rFonts w:ascii="Cambria Math" w:hAnsi="Cambria Math"/>
                        <w:sz w:val="20"/>
                        <w:szCs w:val="20"/>
                      </w:rPr>
                      <m:t>E</m:t>
                    </m:r>
                  </w:ins>
                  <m:ctrlPr>
                    <w:ins w:id="975" w:author="AI YIFENG" w:date="2025-11-13T12:05:00Z">
                      <w:rPr>
                        <w:rFonts w:ascii="Cambria Math" w:hAnsi="Cambria Math"/>
                        <w:i/>
                        <w:sz w:val="20"/>
                        <w:szCs w:val="20"/>
                      </w:rPr>
                    </w:ins>
                  </m:ctrlPr>
                </m:e>
                <m:sub>
                  <w:ins w:id="976" w:author="AI YIFENG" w:date="2025-11-13T12:05:00Z">
                    <m:r>
                      <m:rPr/>
                      <w:rPr>
                        <w:rFonts w:ascii="Cambria Math" w:hAnsi="Cambria Math"/>
                        <w:sz w:val="20"/>
                        <w:szCs w:val="20"/>
                      </w:rPr>
                      <m:t>t</m:t>
                    </m:r>
                  </w:ins>
                  <w:ins w:id="977" w:author="AI YIFENG" w:date="2025-11-13T12:06:00Z">
                    <m:r>
                      <m:rPr/>
                      <w:rPr>
                        <w:rFonts w:ascii="Cambria Math" w:hAnsi="Cambria Math"/>
                        <w:sz w:val="20"/>
                        <w:szCs w:val="20"/>
                      </w:rPr>
                      <m:t>~</m:t>
                    </m:r>
                  </w:ins>
                  <m:d>
                    <m:dPr>
                      <m:begChr m:val="["/>
                      <m:endChr m:val="]"/>
                      <m:ctrlPr>
                        <w:ins w:id="978" w:author="AI YIFENG" w:date="2025-11-13T12:06:00Z">
                          <w:rPr>
                            <w:rFonts w:ascii="Cambria Math" w:hAnsi="Cambria Math"/>
                            <w:i/>
                            <w:sz w:val="20"/>
                            <w:szCs w:val="20"/>
                          </w:rPr>
                        </w:ins>
                      </m:ctrlPr>
                    </m:dPr>
                    <m:e>
                      <w:ins w:id="979" w:author="AI YIFENG" w:date="2025-11-13T12:06:00Z">
                        <m:r>
                          <m:rPr/>
                          <w:rPr>
                            <w:rFonts w:ascii="Cambria Math" w:hAnsi="Cambria Math"/>
                            <w:sz w:val="20"/>
                            <w:szCs w:val="20"/>
                          </w:rPr>
                          <m:t>1,T</m:t>
                        </m:r>
                      </w:ins>
                      <m:ctrlPr>
                        <w:ins w:id="980" w:author="AI YIFENG" w:date="2025-11-13T12:06:00Z">
                          <w:rPr>
                            <w:rFonts w:ascii="Cambria Math" w:hAnsi="Cambria Math"/>
                            <w:i/>
                            <w:sz w:val="20"/>
                            <w:szCs w:val="20"/>
                          </w:rPr>
                        </w:ins>
                      </m:ctrlPr>
                    </m:e>
                  </m:d>
                  <w:ins w:id="981" w:author="AI YIFENG" w:date="2025-11-13T12:06:00Z">
                    <m:r>
                      <m:rPr/>
                      <w:rPr>
                        <w:rFonts w:ascii="Cambria Math" w:hAnsi="Cambria Math"/>
                        <w:sz w:val="20"/>
                        <w:szCs w:val="20"/>
                      </w:rPr>
                      <m:t>,</m:t>
                    </m:r>
                  </w:ins>
                  <m:sSub>
                    <m:sSubPr>
                      <m:ctrlPr>
                        <w:ins w:id="982" w:author="AI YIFENG" w:date="2025-11-13T12:06:00Z">
                          <w:rPr>
                            <w:rFonts w:ascii="Cambria Math" w:hAnsi="Cambria Math"/>
                            <w:i/>
                            <w:sz w:val="20"/>
                            <w:szCs w:val="20"/>
                          </w:rPr>
                        </w:ins>
                      </m:ctrlPr>
                    </m:sSubPr>
                    <m:e>
                      <w:ins w:id="983" w:author="AI YIFENG" w:date="2025-11-13T12:06:00Z">
                        <m:r>
                          <m:rPr/>
                          <w:rPr>
                            <w:rFonts w:ascii="Cambria Math" w:hAnsi="Cambria Math"/>
                            <w:sz w:val="20"/>
                            <w:szCs w:val="20"/>
                          </w:rPr>
                          <m:t>x</m:t>
                        </m:r>
                      </w:ins>
                      <m:ctrlPr>
                        <w:ins w:id="984" w:author="AI YIFENG" w:date="2025-11-13T12:06:00Z">
                          <w:rPr>
                            <w:rFonts w:ascii="Cambria Math" w:hAnsi="Cambria Math"/>
                            <w:i/>
                            <w:sz w:val="20"/>
                            <w:szCs w:val="20"/>
                          </w:rPr>
                        </w:ins>
                      </m:ctrlPr>
                    </m:e>
                    <m:sub>
                      <w:ins w:id="985" w:author="AI YIFENG" w:date="2025-11-13T12:06:00Z">
                        <m:r>
                          <m:rPr/>
                          <w:rPr>
                            <w:rFonts w:ascii="Cambria Math" w:hAnsi="Cambria Math"/>
                            <w:sz w:val="20"/>
                            <w:szCs w:val="20"/>
                          </w:rPr>
                          <m:t>0</m:t>
                        </m:r>
                      </w:ins>
                      <m:ctrlPr>
                        <w:ins w:id="986" w:author="AI YIFENG" w:date="2025-11-13T12:06:00Z">
                          <w:rPr>
                            <w:rFonts w:ascii="Cambria Math" w:hAnsi="Cambria Math"/>
                            <w:i/>
                            <w:sz w:val="20"/>
                            <w:szCs w:val="20"/>
                          </w:rPr>
                        </w:ins>
                      </m:ctrlPr>
                    </m:sub>
                  </m:sSub>
                  <w:ins w:id="987" w:author="AI YIFENG" w:date="2025-11-13T12:06:00Z">
                    <m:r>
                      <m:rPr/>
                      <w:rPr>
                        <w:rFonts w:ascii="Cambria Math" w:hAnsi="Cambria Math"/>
                        <w:sz w:val="20"/>
                        <w:szCs w:val="20"/>
                      </w:rPr>
                      <m:t>~q</m:t>
                    </m:r>
                  </w:ins>
                  <m:d>
                    <m:dPr>
                      <m:ctrlPr>
                        <w:ins w:id="988" w:author="AI YIFENG" w:date="2025-11-13T12:06:00Z">
                          <w:rPr>
                            <w:rFonts w:ascii="Cambria Math" w:hAnsi="Cambria Math"/>
                            <w:i/>
                            <w:sz w:val="20"/>
                            <w:szCs w:val="20"/>
                          </w:rPr>
                        </w:ins>
                      </m:ctrlPr>
                    </m:dPr>
                    <m:e>
                      <m:sSub>
                        <m:sSubPr>
                          <m:ctrlPr>
                            <w:ins w:id="989" w:author="AI YIFENG" w:date="2025-11-13T12:06:00Z">
                              <w:rPr>
                                <w:rFonts w:ascii="Cambria Math" w:hAnsi="Cambria Math"/>
                                <w:i/>
                                <w:sz w:val="20"/>
                                <w:szCs w:val="20"/>
                              </w:rPr>
                            </w:ins>
                          </m:ctrlPr>
                        </m:sSubPr>
                        <m:e>
                          <w:ins w:id="990" w:author="AI YIFENG" w:date="2025-11-13T12:06:00Z">
                            <m:r>
                              <m:rPr/>
                              <w:rPr>
                                <w:rFonts w:ascii="Cambria Math" w:hAnsi="Cambria Math"/>
                                <w:sz w:val="20"/>
                                <w:szCs w:val="20"/>
                              </w:rPr>
                              <m:t>x</m:t>
                            </m:r>
                          </w:ins>
                          <m:ctrlPr>
                            <w:ins w:id="991" w:author="AI YIFENG" w:date="2025-11-13T12:06:00Z">
                              <w:rPr>
                                <w:rFonts w:ascii="Cambria Math" w:hAnsi="Cambria Math"/>
                                <w:i/>
                                <w:sz w:val="20"/>
                                <w:szCs w:val="20"/>
                              </w:rPr>
                            </w:ins>
                          </m:ctrlPr>
                        </m:e>
                        <m:sub>
                          <w:ins w:id="992" w:author="AI YIFENG" w:date="2025-11-13T12:06:00Z">
                            <m:r>
                              <m:rPr/>
                              <w:rPr>
                                <w:rFonts w:ascii="Cambria Math" w:hAnsi="Cambria Math"/>
                                <w:sz w:val="20"/>
                                <w:szCs w:val="20"/>
                              </w:rPr>
                              <m:t>0</m:t>
                            </m:r>
                          </w:ins>
                          <m:ctrlPr>
                            <w:ins w:id="993" w:author="AI YIFENG" w:date="2025-11-13T12:06:00Z">
                              <w:rPr>
                                <w:rFonts w:ascii="Cambria Math" w:hAnsi="Cambria Math"/>
                                <w:i/>
                                <w:sz w:val="20"/>
                                <w:szCs w:val="20"/>
                              </w:rPr>
                            </w:ins>
                          </m:ctrlPr>
                        </m:sub>
                      </m:sSub>
                      <m:ctrlPr>
                        <w:ins w:id="994" w:author="AI YIFENG" w:date="2025-11-13T12:06:00Z">
                          <w:rPr>
                            <w:rFonts w:ascii="Cambria Math" w:hAnsi="Cambria Math"/>
                            <w:i/>
                            <w:sz w:val="20"/>
                            <w:szCs w:val="20"/>
                          </w:rPr>
                        </w:ins>
                      </m:ctrlPr>
                    </m:e>
                  </m:d>
                  <w:ins w:id="995" w:author="AI YIFENG" w:date="2025-11-13T12:06:00Z">
                    <m:r>
                      <m:rPr/>
                      <w:rPr>
                        <w:rFonts w:ascii="Cambria Math" w:hAnsi="Cambria Math"/>
                        <w:sz w:val="20"/>
                        <w:szCs w:val="20"/>
                      </w:rPr>
                      <m:t>,z~N(0,1)</m:t>
                    </m:r>
                  </w:ins>
                  <m:ctrlPr>
                    <w:ins w:id="996" w:author="AI YIFENG" w:date="2025-11-13T12:05:00Z">
                      <w:rPr>
                        <w:rFonts w:ascii="Cambria Math" w:hAnsi="Cambria Math"/>
                        <w:i/>
                        <w:sz w:val="20"/>
                        <w:szCs w:val="20"/>
                      </w:rPr>
                    </w:ins>
                  </m:ctrlPr>
                </m:sub>
              </m:sSub>
              <w:ins w:id="997" w:author="AI YIFENG" w:date="2025-11-13T12:06:00Z">
                <m:r>
                  <m:rPr/>
                  <w:rPr>
                    <w:rFonts w:ascii="Cambria Math" w:hAnsi="Cambria Math"/>
                    <w:sz w:val="20"/>
                    <w:szCs w:val="20"/>
                  </w:rPr>
                  <m:t>[</m:t>
                </m:r>
              </w:ins>
              <m:d>
                <m:dPr>
                  <m:begChr m:val="‖"/>
                  <m:endChr m:val="‖"/>
                  <m:ctrlPr>
                    <w:ins w:id="998" w:author="AI YIFENG" w:date="2025-11-13T12:06:00Z">
                      <w:rPr>
                        <w:rFonts w:ascii="Cambria Math" w:hAnsi="Cambria Math"/>
                        <w:i/>
                        <w:sz w:val="20"/>
                        <w:szCs w:val="20"/>
                      </w:rPr>
                    </w:ins>
                  </m:ctrlPr>
                </m:dPr>
                <m:e>
                  <w:ins w:id="999" w:author="AI YIFENG" w:date="2025-11-13T12:06:00Z">
                    <m:r>
                      <m:rPr/>
                      <w:rPr>
                        <w:rFonts w:ascii="Cambria Math" w:hAnsi="Cambria Math"/>
                        <w:sz w:val="20"/>
                        <w:szCs w:val="20"/>
                      </w:rPr>
                      <m:t>z−</m:t>
                    </m:r>
                  </w:ins>
                  <m:sSub>
                    <m:sSubPr>
                      <m:ctrlPr>
                        <w:ins w:id="1000" w:author="AI YIFENG" w:date="2025-11-13T12:06:00Z">
                          <w:rPr>
                            <w:rFonts w:ascii="Cambria Math" w:hAnsi="Cambria Math"/>
                            <w:i/>
                            <w:sz w:val="20"/>
                            <w:szCs w:val="20"/>
                          </w:rPr>
                        </w:ins>
                      </m:ctrlPr>
                    </m:sSubPr>
                    <m:e>
                      <w:ins w:id="1001" w:author="AI YIFENG" w:date="2025-11-13T12:06:00Z">
                        <m:r>
                          <m:rPr/>
                          <w:rPr>
                            <w:rFonts w:ascii="Cambria Math" w:hAnsi="Cambria Math"/>
                            <w:sz w:val="20"/>
                            <w:szCs w:val="20"/>
                          </w:rPr>
                          <m:t>z</m:t>
                        </m:r>
                      </w:ins>
                      <m:ctrlPr>
                        <w:ins w:id="1002" w:author="AI YIFENG" w:date="2025-11-13T12:06:00Z">
                          <w:rPr>
                            <w:rFonts w:ascii="Cambria Math" w:hAnsi="Cambria Math"/>
                            <w:i/>
                            <w:sz w:val="20"/>
                            <w:szCs w:val="20"/>
                          </w:rPr>
                        </w:ins>
                      </m:ctrlPr>
                    </m:e>
                    <m:sub>
                      <w:ins w:id="1003" w:author="AI YIFENG" w:date="2025-11-13T12:07:00Z">
                        <m:r>
                          <m:rPr/>
                          <w:rPr>
                            <w:rFonts w:ascii="Cambria Math" w:hAnsi="Cambria Math"/>
                            <w:sz w:val="20"/>
                            <w:szCs w:val="20"/>
                          </w:rPr>
                          <m:t>θ</m:t>
                        </m:r>
                      </w:ins>
                      <m:ctrlPr>
                        <w:ins w:id="1004" w:author="AI YIFENG" w:date="2025-11-13T12:06:00Z">
                          <w:rPr>
                            <w:rFonts w:ascii="Cambria Math" w:hAnsi="Cambria Math"/>
                            <w:i/>
                            <w:sz w:val="20"/>
                            <w:szCs w:val="20"/>
                          </w:rPr>
                        </w:ins>
                      </m:ctrlPr>
                    </m:sub>
                  </m:sSub>
                  <w:ins w:id="1005" w:author="AI YIFENG" w:date="2025-11-13T12:07:00Z">
                    <m:r>
                      <m:rPr/>
                      <w:rPr>
                        <w:rFonts w:ascii="Cambria Math" w:hAnsi="Cambria Math"/>
                        <w:sz w:val="20"/>
                        <w:szCs w:val="20"/>
                      </w:rPr>
                      <m:t>(</m:t>
                    </m:r>
                  </w:ins>
                  <m:sSub>
                    <m:sSubPr>
                      <m:ctrlPr>
                        <w:ins w:id="1006" w:author="AI YIFENG" w:date="2025-11-13T12:07:00Z">
                          <w:rPr>
                            <w:rFonts w:ascii="Cambria Math" w:hAnsi="Cambria Math"/>
                            <w:i/>
                            <w:sz w:val="20"/>
                            <w:szCs w:val="20"/>
                          </w:rPr>
                        </w:ins>
                      </m:ctrlPr>
                    </m:sSubPr>
                    <m:e>
                      <w:ins w:id="1007" w:author="AI YIFENG" w:date="2025-11-13T12:07:00Z">
                        <m:r>
                          <m:rPr/>
                          <w:rPr>
                            <w:rFonts w:ascii="Cambria Math" w:hAnsi="Cambria Math"/>
                            <w:sz w:val="20"/>
                            <w:szCs w:val="20"/>
                          </w:rPr>
                          <m:t>x</m:t>
                        </m:r>
                      </w:ins>
                      <m:ctrlPr>
                        <w:ins w:id="1008" w:author="AI YIFENG" w:date="2025-11-13T12:07:00Z">
                          <w:rPr>
                            <w:rFonts w:ascii="Cambria Math" w:hAnsi="Cambria Math"/>
                            <w:i/>
                            <w:sz w:val="20"/>
                            <w:szCs w:val="20"/>
                          </w:rPr>
                        </w:ins>
                      </m:ctrlPr>
                    </m:e>
                    <m:sub>
                      <w:ins w:id="1009" w:author="AI YIFENG" w:date="2025-11-13T12:07:00Z">
                        <m:r>
                          <m:rPr/>
                          <w:rPr>
                            <w:rFonts w:ascii="Cambria Math" w:hAnsi="Cambria Math"/>
                            <w:sz w:val="20"/>
                            <w:szCs w:val="20"/>
                          </w:rPr>
                          <m:t>0</m:t>
                        </m:r>
                      </w:ins>
                      <m:ctrlPr>
                        <w:ins w:id="1010" w:author="AI YIFENG" w:date="2025-11-13T12:07:00Z">
                          <w:rPr>
                            <w:rFonts w:ascii="Cambria Math" w:hAnsi="Cambria Math"/>
                            <w:i/>
                            <w:sz w:val="20"/>
                            <w:szCs w:val="20"/>
                          </w:rPr>
                        </w:ins>
                      </m:ctrlPr>
                    </m:sub>
                  </m:sSub>
                  <w:ins w:id="1011" w:author="AI YIFENG" w:date="2025-11-13T12:07:00Z">
                    <m:r>
                      <m:rPr/>
                      <w:rPr>
                        <w:rFonts w:ascii="Cambria Math" w:hAnsi="Cambria Math"/>
                        <w:sz w:val="20"/>
                        <w:szCs w:val="20"/>
                      </w:rPr>
                      <m:t>,t)</m:t>
                    </m:r>
                  </w:ins>
                  <m:ctrlPr>
                    <w:ins w:id="1012" w:author="AI YIFENG" w:date="2025-11-13T12:06:00Z">
                      <w:rPr>
                        <w:rFonts w:ascii="Cambria Math" w:hAnsi="Cambria Math"/>
                        <w:i/>
                        <w:sz w:val="20"/>
                        <w:szCs w:val="20"/>
                      </w:rPr>
                    </w:ins>
                  </m:ctrlPr>
                </m:e>
              </m:d>
              <w:ins w:id="1013" w:author="AI YIFENG" w:date="2025-11-13T12:06:00Z">
                <m:r>
                  <m:rPr/>
                  <w:rPr>
                    <w:rFonts w:ascii="Cambria Math" w:hAnsi="Cambria Math"/>
                    <w:sz w:val="20"/>
                    <w:szCs w:val="20"/>
                  </w:rPr>
                  <m:t>]</m:t>
                </m:r>
              </w:ins>
            </m:oMath>
            <w:del w:id="1014" w:author="AI YIFENG" w:date="2025-11-13T12:07:00Z">
              <w:r>
                <w:rPr>
                  <w:sz w:val="20"/>
                  <w:szCs w:val="20"/>
                </w:rPr>
                <w:drawing>
                  <wp:inline distT="0" distB="0" distL="0" distR="0">
                    <wp:extent cx="2769235" cy="257810"/>
                    <wp:effectExtent l="0" t="0" r="0" b="8890"/>
                    <wp:docPr id="14819599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59986" name="图片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71244" cy="257958"/>
                            </a:xfrm>
                            <a:prstGeom prst="rect">
                              <a:avLst/>
                            </a:prstGeom>
                            <a:noFill/>
                            <a:ln>
                              <a:noFill/>
                            </a:ln>
                          </pic:spPr>
                        </pic:pic>
                      </a:graphicData>
                    </a:graphic>
                  </wp:inline>
                </w:drawing>
              </w:r>
            </w:del>
          </w:p>
        </w:tc>
        <w:tc>
          <w:tcPr>
            <w:tcW w:w="528" w:type="dxa"/>
            <w:tcBorders>
              <w:top w:val="nil"/>
              <w:left w:val="nil"/>
              <w:bottom w:val="nil"/>
              <w:right w:val="nil"/>
            </w:tcBorders>
          </w:tcPr>
          <w:p w14:paraId="41B5C3F7">
            <w:pPr>
              <w:spacing w:before="0" w:beforeLines="-2147483648" w:after="0" w:line="240" w:lineRule="auto"/>
              <w:rPr>
                <w:sz w:val="24"/>
              </w:rPr>
              <w:pPrChange w:id="1016" w:author="WPS_1699502026" w:date="2025-11-25T23:41:00Z">
                <w:pPr>
                  <w:spacing w:before="156" w:beforeLines="50" w:after="0" w:line="240" w:lineRule="auto"/>
                </w:pPr>
              </w:pPrChange>
            </w:pPr>
            <w:r>
              <w:rPr>
                <w:sz w:val="24"/>
              </w:rPr>
              <w:t>(</w:t>
            </w:r>
            <w:r>
              <w:rPr>
                <w:rFonts w:hint="eastAsia"/>
                <w:sz w:val="24"/>
              </w:rPr>
              <w:t>3</w:t>
            </w:r>
            <w:r>
              <w:rPr>
                <w:sz w:val="24"/>
              </w:rPr>
              <w:t>)</w:t>
            </w:r>
          </w:p>
        </w:tc>
      </w:tr>
    </w:tbl>
    <w:p w14:paraId="2759869F">
      <w:pPr>
        <w:jc w:val="both"/>
        <w:rPr>
          <w:rFonts w:cs="Times New Roman"/>
          <w:sz w:val="24"/>
        </w:rPr>
      </w:pPr>
      <w:r>
        <w:rPr>
          <w:sz w:val="24"/>
        </w:rPr>
        <w:t>The variable</w:t>
      </w:r>
      <w:r>
        <w:rPr>
          <w:rFonts w:hint="eastAsia"/>
          <w:sz w:val="24"/>
        </w:rPr>
        <w:t xml:space="preserve"> </w:t>
      </w:r>
      <w:r>
        <w:rPr>
          <w:rFonts w:hint="eastAsia"/>
          <w:i/>
          <w:iCs/>
          <w:sz w:val="24"/>
        </w:rPr>
        <w:t>z</w:t>
      </w:r>
      <w:r>
        <w:rPr>
          <w:i/>
          <w:iCs/>
          <w:sz w:val="24"/>
          <w:vertAlign w:val="subscript"/>
        </w:rPr>
        <w:t>θ</w:t>
      </w:r>
      <w:r>
        <w:rPr>
          <w:sz w:val="24"/>
        </w:rPr>
        <w:t xml:space="preserve"> is predicted by the U-Net network, and </w:t>
      </w:r>
      <w:r>
        <w:rPr>
          <w:rFonts w:hint="eastAsia"/>
          <w:i/>
          <w:iCs/>
          <w:sz w:val="24"/>
        </w:rPr>
        <w:t>z</w:t>
      </w:r>
      <w:r>
        <w:rPr>
          <w:sz w:val="24"/>
        </w:rPr>
        <w:t xml:space="preserve"> is obtained through a denoising process.</w:t>
      </w:r>
      <w:r>
        <w:rPr>
          <w:rFonts w:hint="eastAsia"/>
          <w:sz w:val="24"/>
        </w:rPr>
        <w:t xml:space="preserve"> Drawing inspiration from recent advances in video generative models and inverse design models, our architecture leverages variants of the standard 2D (space-only) U-Net, where the applied </w:t>
      </w:r>
      <w:r>
        <w:rPr>
          <w:rFonts w:hint="eastAsia"/>
          <w:i/>
          <w:iCs/>
          <w:sz w:val="24"/>
        </w:rPr>
        <w:t>C</w:t>
      </w:r>
      <w:r>
        <w:rPr>
          <w:rFonts w:hint="eastAsia"/>
          <w:i/>
          <w:iCs/>
          <w:sz w:val="24"/>
          <w:vertAlign w:val="subscript"/>
        </w:rPr>
        <w:t>L</w:t>
      </w:r>
      <w:r>
        <w:rPr>
          <w:rFonts w:hint="eastAsia"/>
          <w:i/>
          <w:iCs/>
          <w:sz w:val="24"/>
        </w:rPr>
        <w:t>/C</w:t>
      </w:r>
      <w:r>
        <w:rPr>
          <w:rFonts w:hint="eastAsia"/>
          <w:i/>
          <w:iCs/>
          <w:sz w:val="24"/>
          <w:vertAlign w:val="subscript"/>
        </w:rPr>
        <w:t>D</w:t>
      </w:r>
      <w:r>
        <w:rPr>
          <w:rFonts w:hint="eastAsia"/>
          <w:sz w:val="24"/>
        </w:rPr>
        <w:t xml:space="preserve"> dimension is effectively treated as a batch axis, thereby preserving the integrity of the foundational base network. </w:t>
      </w:r>
      <w:del w:id="1017" w:author="AI YIFENG" w:date="2025-11-13T12:04:00Z">
        <w:r>
          <w:rPr>
            <w:rFonts w:hint="eastAsia"/>
            <w:sz w:val="24"/>
          </w:rPr>
          <w:delText xml:space="preserve"> </w:delText>
        </w:r>
      </w:del>
      <w:r>
        <w:rPr>
          <w:rFonts w:hint="eastAsia"/>
          <w:sz w:val="24"/>
        </w:rPr>
        <w:t xml:space="preserve">To ensure physical consistency across varying strain steps, </w:t>
      </w:r>
      <w:del w:id="1018" w:author="AI YIFENG" w:date="2025-11-13T16:08:00Z">
        <w:r>
          <w:rPr>
            <w:rFonts w:hint="eastAsia"/>
            <w:sz w:val="24"/>
          </w:rPr>
          <w:delText xml:space="preserve">By </w:delText>
        </w:r>
      </w:del>
      <w:ins w:id="1019" w:author="AI YIFENG" w:date="2025-11-13T16:08:00Z">
        <w:r>
          <w:rPr>
            <w:rFonts w:hint="eastAsia"/>
            <w:sz w:val="24"/>
          </w:rPr>
          <w:t xml:space="preserve">by </w:t>
        </w:r>
      </w:ins>
      <w:r>
        <w:rPr>
          <w:rFonts w:hint="eastAsia"/>
          <w:sz w:val="24"/>
        </w:rPr>
        <w:t xml:space="preserve">packaging the flow field's </w:t>
      </w:r>
      <w:del w:id="1020" w:author="AI YIFENG" w:date="2025-11-13T18:42:00Z">
        <w:r>
          <w:rPr>
            <w:rFonts w:hint="eastAsia"/>
            <w:i/>
            <w:iCs/>
            <w:sz w:val="24"/>
          </w:rPr>
          <w:delText>u</w:delText>
        </w:r>
      </w:del>
      <w:del w:id="1021" w:author="AI YIFENG" w:date="2025-11-13T18:42:00Z">
        <w:r>
          <w:rPr>
            <w:rFonts w:hint="eastAsia"/>
            <w:sz w:val="24"/>
          </w:rPr>
          <w:delText xml:space="preserve">, </w:delText>
        </w:r>
      </w:del>
      <w:del w:id="1022" w:author="AI YIFENG" w:date="2025-11-13T18:42:00Z">
        <w:r>
          <w:rPr>
            <w:rFonts w:hint="eastAsia"/>
            <w:i/>
            <w:iCs/>
            <w:sz w:val="24"/>
          </w:rPr>
          <w:delText>v</w:delText>
        </w:r>
      </w:del>
      <w:del w:id="1023" w:author="AI YIFENG" w:date="2025-11-13T18:42:00Z">
        <w:r>
          <w:rPr>
            <w:rFonts w:hint="eastAsia"/>
            <w:sz w:val="24"/>
          </w:rPr>
          <w:delText xml:space="preserve"> (</w:delText>
        </w:r>
      </w:del>
      <w:r>
        <w:rPr>
          <w:rFonts w:hint="eastAsia"/>
          <w:sz w:val="24"/>
        </w:rPr>
        <w:t xml:space="preserve">velocity </w:t>
      </w:r>
      <w:del w:id="1024" w:author="AI YIFENG" w:date="2025-11-13T18:42:00Z">
        <w:r>
          <w:rPr>
            <w:rFonts w:hint="eastAsia"/>
            <w:sz w:val="24"/>
          </w:rPr>
          <w:delText xml:space="preserve">components), </w:delText>
        </w:r>
      </w:del>
      <w:r>
        <w:rPr>
          <w:rFonts w:hint="eastAsia"/>
          <w:sz w:val="24"/>
        </w:rPr>
        <w:t>and</w:t>
      </w:r>
      <w:ins w:id="1025" w:author="AI YIFENG" w:date="2025-11-13T18:42:00Z">
        <w:r>
          <w:rPr>
            <w:rFonts w:hint="eastAsia"/>
            <w:sz w:val="24"/>
          </w:rPr>
          <w:t xml:space="preserve"> </w:t>
        </w:r>
      </w:ins>
      <w:del w:id="1026" w:author="AI YIFENG" w:date="2025-11-13T18:42:00Z">
        <w:r>
          <w:rPr>
            <w:rFonts w:hint="eastAsia"/>
            <w:sz w:val="24"/>
          </w:rPr>
          <w:delText xml:space="preserve"> </w:delText>
        </w:r>
      </w:del>
      <w:del w:id="1027" w:author="AI YIFENG" w:date="2025-11-13T18:42:00Z">
        <w:r>
          <w:rPr>
            <w:rFonts w:hint="eastAsia"/>
            <w:i/>
            <w:iCs/>
            <w:sz w:val="24"/>
          </w:rPr>
          <w:delText>p</w:delText>
        </w:r>
      </w:del>
      <w:del w:id="1028" w:author="AI YIFENG" w:date="2025-11-13T18:42:00Z">
        <w:r>
          <w:rPr>
            <w:rFonts w:hint="eastAsia"/>
            <w:sz w:val="24"/>
          </w:rPr>
          <w:delText xml:space="preserve"> (</w:delText>
        </w:r>
      </w:del>
      <w:r>
        <w:rPr>
          <w:rFonts w:hint="eastAsia"/>
          <w:sz w:val="24"/>
        </w:rPr>
        <w:t>pressure</w:t>
      </w:r>
      <w:del w:id="1029" w:author="AI YIFENG" w:date="2025-11-13T18:42:00Z">
        <w:r>
          <w:rPr>
            <w:rFonts w:hint="eastAsia"/>
            <w:sz w:val="24"/>
          </w:rPr>
          <w:delText>)</w:delText>
        </w:r>
      </w:del>
      <w:r>
        <w:rPr>
          <w:rFonts w:hint="eastAsia"/>
          <w:sz w:val="24"/>
        </w:rPr>
        <w:t xml:space="preserve"> </w:t>
      </w:r>
      <w:ins w:id="1030" w:author="AI YIFENG" w:date="2025-11-13T18:42:00Z">
        <w:r>
          <w:rPr>
            <w:rFonts w:hint="eastAsia"/>
            <w:sz w:val="24"/>
          </w:rPr>
          <w:t xml:space="preserve">components </w:t>
        </w:r>
      </w:ins>
      <w:r>
        <w:rPr>
          <w:rFonts w:hint="eastAsia"/>
          <w:sz w:val="24"/>
        </w:rPr>
        <w:t xml:space="preserve">as a three-channel feature set for network input, we promote a more holistic representation of the flow state. </w:t>
      </w:r>
      <w:del w:id="1031" w:author="AI YIFENG" w:date="2025-11-13T12:04:00Z">
        <w:r>
          <w:rPr>
            <w:rFonts w:hint="eastAsia"/>
            <w:sz w:val="24"/>
          </w:rPr>
          <w:delText xml:space="preserve"> </w:delText>
        </w:r>
      </w:del>
      <w:r>
        <w:rPr>
          <w:rFonts w:hint="eastAsia"/>
          <w:sz w:val="24"/>
        </w:rPr>
        <w:t>Crucially, this input paradigm provides the necessary basis for introducing physics-</w:t>
      </w:r>
      <w:del w:id="1032" w:author="AI YIFENG" w:date="2025-11-13T18:42:00Z">
        <w:r>
          <w:rPr>
            <w:rFonts w:hint="eastAsia"/>
            <w:sz w:val="24"/>
          </w:rPr>
          <w:delText xml:space="preserve">driven </w:delText>
        </w:r>
      </w:del>
      <w:ins w:id="1033" w:author="AI YIFENG" w:date="2025-11-13T18:42:00Z">
        <w:r>
          <w:rPr>
            <w:rFonts w:hint="eastAsia"/>
            <w:sz w:val="24"/>
          </w:rPr>
          <w:t xml:space="preserve">informed </w:t>
        </w:r>
      </w:ins>
      <w:r>
        <w:rPr>
          <w:rFonts w:hint="eastAsia"/>
          <w:sz w:val="24"/>
        </w:rPr>
        <w:t xml:space="preserve">regularization during subsequent inference. </w:t>
      </w:r>
      <w:del w:id="1034" w:author="AI YIFENG" w:date="2025-11-13T12:04:00Z">
        <w:r>
          <w:rPr>
            <w:rFonts w:hint="eastAsia"/>
            <w:sz w:val="24"/>
          </w:rPr>
          <w:delText xml:space="preserve"> </w:delText>
        </w:r>
      </w:del>
      <w:r>
        <w:rPr>
          <w:rFonts w:hint="eastAsia"/>
          <w:sz w:val="24"/>
        </w:rPr>
        <w:t xml:space="preserve">Two specialized models are trained: one focusing on the airfoil region (AR) and the other on the general flow region (GR). </w:t>
      </w:r>
    </w:p>
    <w:p w14:paraId="308E3D08">
      <w:pPr>
        <w:ind w:firstLine="420"/>
        <w:jc w:val="both"/>
        <w:rPr>
          <w:ins w:id="1035" w:author="AI YIFENG" w:date="2025-11-13T12:03:00Z"/>
          <w:sz w:val="24"/>
        </w:rPr>
      </w:pPr>
      <w:r>
        <w:rPr>
          <w:sz w:val="24"/>
        </w:rPr>
        <w:t>Fig. 2</w:t>
      </w:r>
      <w:r>
        <w:rPr>
          <w:rFonts w:hint="eastAsia"/>
          <w:sz w:val="24"/>
        </w:rPr>
        <w:t xml:space="preserve">.b shows the inference phase of the proposed Physics-informed Video Diffusion Model. </w:t>
      </w:r>
      <w:r>
        <w:rPr>
          <w:sz w:val="24"/>
        </w:rPr>
        <w:t>According to Chung et al.</w:t>
      </w:r>
      <w:ins w:id="1036" w:author="AI YIFENG" w:date="2025-11-13T16:10:00Z">
        <w:r>
          <w:rPr>
            <w:sz w:val="24"/>
            <w:vertAlign w:val="superscript"/>
          </w:rPr>
          <w:fldChar w:fldCharType="begin"/>
        </w:r>
      </w:ins>
      <w:ins w:id="1037" w:author="AI YIFENG" w:date="2025-11-13T16:10:00Z">
        <w:r>
          <w:rPr>
            <w:sz w:val="24"/>
            <w:vertAlign w:val="superscript"/>
          </w:rPr>
          <w:instrText xml:space="preserve"> REF _Ref213942627 \r \h </w:instrText>
        </w:r>
      </w:ins>
      <w:r>
        <w:rPr>
          <w:sz w:val="24"/>
          <w:vertAlign w:val="superscript"/>
        </w:rPr>
        <w:instrText xml:space="preserve"> \* MERGEFORMAT </w:instrText>
      </w:r>
      <w:ins w:id="1038" w:author="AI YIFENG" w:date="2025-11-13T16:10:00Z">
        <w:r>
          <w:rPr>
            <w:sz w:val="24"/>
            <w:vertAlign w:val="superscript"/>
          </w:rPr>
          <w:fldChar w:fldCharType="separate"/>
        </w:r>
      </w:ins>
      <w:ins w:id="1039" w:author="AI YIFENG" w:date="2025-11-13T16:10:00Z">
        <w:r>
          <w:rPr>
            <w:sz w:val="24"/>
            <w:vertAlign w:val="superscript"/>
          </w:rPr>
          <w:t>23</w:t>
        </w:r>
      </w:ins>
      <w:ins w:id="1040" w:author="AI YIFENG" w:date="2025-11-13T16:10:00Z">
        <w:r>
          <w:rPr>
            <w:sz w:val="24"/>
            <w:vertAlign w:val="superscript"/>
          </w:rPr>
          <w:fldChar w:fldCharType="end"/>
        </w:r>
      </w:ins>
      <w:del w:id="1041" w:author="AI YIFENG" w:date="2025-11-13T16:10:00Z">
        <w:r>
          <w:rPr>
            <w:rFonts w:hint="eastAsia"/>
            <w:sz w:val="24"/>
            <w:vertAlign w:val="superscript"/>
          </w:rPr>
          <w:delText>22</w:delText>
        </w:r>
      </w:del>
      <w:r>
        <w:rPr>
          <w:sz w:val="24"/>
        </w:rPr>
        <w:t>, an estimate</w:t>
      </w:r>
      <w:r>
        <w:rPr>
          <w:rFonts w:hint="eastAsia"/>
          <w:sz w:val="24"/>
        </w:rPr>
        <w:t xml:space="preserve"> </w:t>
      </w:r>
      <m:oMath>
        <m:sSub>
          <m:sSubPr>
            <m:ctrlPr>
              <w:ins w:id="1042" w:author="AI YIFENG" w:date="2025-11-13T12:04:00Z">
                <w:rPr>
                  <w:rFonts w:ascii="Cambria Math" w:hAnsi="Cambria Math"/>
                  <w:i/>
                  <w:sz w:val="24"/>
                </w:rPr>
              </w:ins>
            </m:ctrlPr>
          </m:sSubPr>
          <m:e>
            <w:ins w:id="1043" w:author="AI YIFENG" w:date="2025-11-13T12:04:00Z">
              <m:r>
                <m:rPr/>
                <w:rPr>
                  <w:rFonts w:ascii="Cambria Math" w:hAnsi="Cambria Math"/>
                  <w:sz w:val="24"/>
                </w:rPr>
                <m:t>x</m:t>
              </m:r>
            </w:ins>
            <m:ctrlPr>
              <w:ins w:id="1044" w:author="AI YIFENG" w:date="2025-11-13T12:04:00Z">
                <w:rPr>
                  <w:rFonts w:ascii="Cambria Math" w:hAnsi="Cambria Math"/>
                  <w:i/>
                  <w:sz w:val="24"/>
                </w:rPr>
              </w:ins>
            </m:ctrlPr>
          </m:e>
          <m:sub>
            <w:ins w:id="1045" w:author="AI YIFENG" w:date="2025-11-13T12:04:00Z">
              <m:r>
                <m:rPr/>
                <w:rPr>
                  <w:rFonts w:ascii="Cambria Math" w:hAnsi="Cambria Math"/>
                  <w:sz w:val="24"/>
                </w:rPr>
                <m:t>0</m:t>
              </m:r>
            </w:ins>
            <m:ctrlPr>
              <w:ins w:id="1046" w:author="AI YIFENG" w:date="2025-11-13T12:04:00Z">
                <w:rPr>
                  <w:rFonts w:ascii="Cambria Math" w:hAnsi="Cambria Math"/>
                  <w:i/>
                  <w:sz w:val="24"/>
                </w:rPr>
              </w:ins>
            </m:ctrlPr>
          </m:sub>
        </m:sSub>
      </m:oMath>
      <w:del w:id="1047" w:author="AI YIFENG" w:date="2025-11-13T12:04:00Z">
        <w:r>
          <w:rPr>
            <w:rFonts w:hint="eastAsia"/>
            <w:i/>
            <w:iCs/>
            <w:sz w:val="24"/>
          </w:rPr>
          <w:delText>x</w:delText>
        </w:r>
      </w:del>
      <w:del w:id="1048" w:author="AI YIFENG" w:date="2025-11-13T12:04:00Z">
        <w:r>
          <w:rPr>
            <w:rFonts w:hint="eastAsia"/>
            <w:i/>
            <w:iCs/>
            <w:sz w:val="24"/>
            <w:vertAlign w:val="subscript"/>
          </w:rPr>
          <w:delText>0</w:delText>
        </w:r>
      </w:del>
      <w:ins w:id="1049" w:author="AI YIFENG" w:date="2025-11-13T12:04:00Z">
        <w:r>
          <w:rPr>
            <w:rFonts w:hint="eastAsia"/>
            <w:i/>
            <w:iCs/>
            <w:sz w:val="24"/>
            <w:vertAlign w:val="subscript"/>
          </w:rPr>
          <w:t xml:space="preserve"> </w:t>
        </w:r>
      </w:ins>
      <w:del w:id="1050" w:author="AI YIFENG" w:date="2025-11-13T12:04:00Z">
        <w:r>
          <w:rPr>
            <w:sz w:val="24"/>
          </w:rPr>
          <w:delText xml:space="preserve"> </w:delText>
        </w:r>
      </w:del>
      <w:r>
        <w:rPr>
          <w:sz w:val="24"/>
        </w:rPr>
        <w:t>of an be derived from the following specialized representation of the posterior mean:</w:t>
      </w:r>
    </w:p>
    <w:tbl>
      <w:tblPr>
        <w:tblStyle w:val="19"/>
        <w:tblW w:w="8522"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994"/>
        <w:gridCol w:w="528"/>
      </w:tblGrid>
      <w:tr w14:paraId="41A4F3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ins w:id="1051" w:author="AI YIFENG" w:date="2025-11-13T12:03:00Z"/>
        </w:trPr>
        <w:tc>
          <w:tcPr>
            <w:tcW w:w="7994" w:type="dxa"/>
          </w:tcPr>
          <w:p w14:paraId="561D38D2">
            <w:pPr>
              <w:spacing w:after="0" w:line="240" w:lineRule="auto"/>
              <w:jc w:val="center"/>
              <w:rPr>
                <w:ins w:id="1052" w:author="AI YIFENG" w:date="2025-11-13T12:03:00Z"/>
                <w:sz w:val="24"/>
              </w:rPr>
            </w:pPr>
            <m:oMathPara>
              <m:oMath>
                <m:sSub>
                  <m:sSubPr>
                    <m:ctrlPr>
                      <w:ins w:id="1053" w:author="AI YIFENG" w:date="2025-11-13T12:03:00Z">
                        <w:rPr>
                          <w:rFonts w:ascii="Cambria Math" w:hAnsi="Cambria Math"/>
                          <w:i/>
                          <w:sz w:val="20"/>
                          <w:szCs w:val="20"/>
                        </w:rPr>
                      </w:ins>
                    </m:ctrlPr>
                  </m:sSubPr>
                  <m:e>
                    <m:acc>
                      <m:accPr>
                        <m:ctrlPr>
                          <w:ins w:id="1054" w:author="AI YIFENG" w:date="2025-11-13T12:03:00Z">
                            <w:rPr>
                              <w:rFonts w:ascii="Cambria Math" w:hAnsi="Cambria Math"/>
                              <w:i/>
                              <w:sz w:val="20"/>
                              <w:szCs w:val="20"/>
                            </w:rPr>
                          </w:ins>
                        </m:ctrlPr>
                      </m:accPr>
                      <m:e>
                        <w:ins w:id="1055" w:author="AI YIFENG" w:date="2025-11-13T12:03:00Z">
                          <m:r>
                            <m:rPr/>
                            <w:rPr>
                              <w:rFonts w:ascii="Cambria Math" w:hAnsi="Cambria Math"/>
                              <w:sz w:val="20"/>
                              <w:szCs w:val="20"/>
                            </w:rPr>
                            <m:t>x</m:t>
                          </m:r>
                        </w:ins>
                        <m:ctrlPr>
                          <w:ins w:id="1056" w:author="AI YIFENG" w:date="2025-11-13T12:03:00Z">
                            <w:rPr>
                              <w:rFonts w:ascii="Cambria Math" w:hAnsi="Cambria Math"/>
                              <w:i/>
                              <w:sz w:val="20"/>
                              <w:szCs w:val="20"/>
                            </w:rPr>
                          </w:ins>
                        </m:ctrlPr>
                      </m:e>
                    </m:acc>
                    <m:ctrlPr>
                      <w:ins w:id="1057" w:author="AI YIFENG" w:date="2025-11-13T12:03:00Z">
                        <w:rPr>
                          <w:rFonts w:ascii="Cambria Math" w:hAnsi="Cambria Math"/>
                          <w:i/>
                          <w:sz w:val="20"/>
                          <w:szCs w:val="20"/>
                        </w:rPr>
                      </w:ins>
                    </m:ctrlPr>
                  </m:e>
                  <m:sub>
                    <w:ins w:id="1058" w:author="AI YIFENG" w:date="2025-11-13T12:03:00Z">
                      <m:r>
                        <m:rPr/>
                        <w:rPr>
                          <w:rFonts w:ascii="Cambria Math" w:hAnsi="Cambria Math"/>
                          <w:sz w:val="20"/>
                          <w:szCs w:val="20"/>
                        </w:rPr>
                        <m:t>0</m:t>
                      </m:r>
                    </w:ins>
                    <m:ctrlPr>
                      <w:ins w:id="1059" w:author="AI YIFENG" w:date="2025-11-13T12:03:00Z">
                        <w:rPr>
                          <w:rFonts w:ascii="Cambria Math" w:hAnsi="Cambria Math"/>
                          <w:i/>
                          <w:sz w:val="20"/>
                          <w:szCs w:val="20"/>
                        </w:rPr>
                      </w:ins>
                    </m:ctrlPr>
                  </m:sub>
                </m:sSub>
                <w:ins w:id="1060" w:author="AI YIFENG" w:date="2025-11-13T12:03:00Z">
                  <m:r>
                    <m:rPr/>
                    <w:rPr>
                      <w:rFonts w:ascii="Cambria Math" w:hAnsi="Cambria Math"/>
                      <w:sz w:val="20"/>
                      <w:szCs w:val="20"/>
                    </w:rPr>
                    <m:t>=E</m:t>
                  </m:r>
                </w:ins>
                <m:d>
                  <m:dPr>
                    <m:ctrlPr>
                      <w:ins w:id="1061" w:author="AI YIFENG" w:date="2025-11-13T12:03:00Z">
                        <w:rPr>
                          <w:rFonts w:ascii="Cambria Math" w:hAnsi="Cambria Math"/>
                          <w:i/>
                          <w:sz w:val="20"/>
                          <w:szCs w:val="20"/>
                        </w:rPr>
                      </w:ins>
                    </m:ctrlPr>
                  </m:dPr>
                  <m:e>
                    <m:sSub>
                      <m:sSubPr>
                        <m:ctrlPr>
                          <w:ins w:id="1062" w:author="AI YIFENG" w:date="2025-11-13T12:03:00Z">
                            <w:rPr>
                              <w:rFonts w:ascii="Cambria Math" w:hAnsi="Cambria Math"/>
                              <w:i/>
                              <w:sz w:val="20"/>
                              <w:szCs w:val="20"/>
                            </w:rPr>
                          </w:ins>
                        </m:ctrlPr>
                      </m:sSubPr>
                      <m:e>
                        <w:ins w:id="1063" w:author="AI YIFENG" w:date="2025-11-13T12:03:00Z">
                          <m:r>
                            <m:rPr/>
                            <w:rPr>
                              <w:rFonts w:ascii="Cambria Math" w:hAnsi="Cambria Math"/>
                              <w:sz w:val="20"/>
                              <w:szCs w:val="20"/>
                            </w:rPr>
                            <m:t>x</m:t>
                          </m:r>
                        </w:ins>
                        <m:ctrlPr>
                          <w:ins w:id="1064" w:author="AI YIFENG" w:date="2025-11-13T12:03:00Z">
                            <w:rPr>
                              <w:rFonts w:ascii="Cambria Math" w:hAnsi="Cambria Math"/>
                              <w:i/>
                              <w:sz w:val="20"/>
                              <w:szCs w:val="20"/>
                            </w:rPr>
                          </w:ins>
                        </m:ctrlPr>
                      </m:e>
                      <m:sub>
                        <w:ins w:id="1065" w:author="AI YIFENG" w:date="2025-11-13T12:03:00Z">
                          <m:r>
                            <m:rPr/>
                            <w:rPr>
                              <w:rFonts w:ascii="Cambria Math" w:hAnsi="Cambria Math"/>
                              <w:sz w:val="20"/>
                              <w:szCs w:val="20"/>
                            </w:rPr>
                            <m:t>0</m:t>
                          </m:r>
                        </w:ins>
                        <m:ctrlPr>
                          <w:ins w:id="1066" w:author="AI YIFENG" w:date="2025-11-13T12:03:00Z">
                            <w:rPr>
                              <w:rFonts w:ascii="Cambria Math" w:hAnsi="Cambria Math"/>
                              <w:i/>
                              <w:sz w:val="20"/>
                              <w:szCs w:val="20"/>
                            </w:rPr>
                          </w:ins>
                        </m:ctrlPr>
                      </m:sub>
                    </m:sSub>
                    <m:ctrlPr>
                      <w:ins w:id="1067" w:author="AI YIFENG" w:date="2025-11-13T12:03:00Z">
                        <w:rPr>
                          <w:rFonts w:ascii="Cambria Math" w:hAnsi="Cambria Math"/>
                          <w:i/>
                          <w:sz w:val="20"/>
                          <w:szCs w:val="20"/>
                        </w:rPr>
                      </w:ins>
                    </m:ctrlPr>
                  </m:e>
                  <m:e>
                    <m:sSub>
                      <m:sSubPr>
                        <m:ctrlPr>
                          <w:ins w:id="1068" w:author="AI YIFENG" w:date="2025-11-13T12:03:00Z">
                            <w:rPr>
                              <w:rFonts w:ascii="Cambria Math" w:hAnsi="Cambria Math"/>
                              <w:i/>
                              <w:sz w:val="20"/>
                              <w:szCs w:val="20"/>
                            </w:rPr>
                          </w:ins>
                        </m:ctrlPr>
                      </m:sSubPr>
                      <m:e>
                        <w:ins w:id="1069" w:author="AI YIFENG" w:date="2025-11-13T12:03:00Z">
                          <m:r>
                            <m:rPr/>
                            <w:rPr>
                              <w:rFonts w:ascii="Cambria Math" w:hAnsi="Cambria Math"/>
                              <w:sz w:val="20"/>
                              <w:szCs w:val="20"/>
                            </w:rPr>
                            <m:t>x</m:t>
                          </m:r>
                        </w:ins>
                        <m:ctrlPr>
                          <w:ins w:id="1070" w:author="AI YIFENG" w:date="2025-11-13T12:03:00Z">
                            <w:rPr>
                              <w:rFonts w:ascii="Cambria Math" w:hAnsi="Cambria Math"/>
                              <w:i/>
                              <w:sz w:val="20"/>
                              <w:szCs w:val="20"/>
                            </w:rPr>
                          </w:ins>
                        </m:ctrlPr>
                      </m:e>
                      <m:sub>
                        <w:ins w:id="1071" w:author="AI YIFENG" w:date="2025-11-13T12:03:00Z">
                          <m:r>
                            <m:rPr/>
                            <w:rPr>
                              <w:rFonts w:ascii="Cambria Math" w:hAnsi="Cambria Math"/>
                              <w:sz w:val="20"/>
                              <w:szCs w:val="20"/>
                            </w:rPr>
                            <m:t>t</m:t>
                          </m:r>
                        </w:ins>
                        <m:ctrlPr>
                          <w:ins w:id="1072" w:author="AI YIFENG" w:date="2025-11-13T12:03:00Z">
                            <w:rPr>
                              <w:rFonts w:ascii="Cambria Math" w:hAnsi="Cambria Math"/>
                              <w:i/>
                              <w:sz w:val="20"/>
                              <w:szCs w:val="20"/>
                            </w:rPr>
                          </w:ins>
                        </m:ctrlPr>
                      </m:sub>
                    </m:sSub>
                    <m:ctrlPr>
                      <w:ins w:id="1073" w:author="AI YIFENG" w:date="2025-11-13T12:03:00Z">
                        <w:rPr>
                          <w:rFonts w:ascii="Cambria Math" w:hAnsi="Cambria Math"/>
                          <w:i/>
                          <w:sz w:val="20"/>
                          <w:szCs w:val="20"/>
                        </w:rPr>
                      </w:ins>
                    </m:ctrlPr>
                  </m:e>
                </m:d>
                <w:ins w:id="1074" w:author="AI YIFENG" w:date="2025-11-13T12:03:00Z">
                  <m:r>
                    <m:rPr/>
                    <w:rPr>
                      <w:rFonts w:ascii="Cambria Math" w:hAnsi="Cambria Math"/>
                      <w:sz w:val="20"/>
                      <w:szCs w:val="20"/>
                    </w:rPr>
                    <m:t>=</m:t>
                  </m:r>
                </w:ins>
                <m:f>
                  <m:fPr>
                    <m:ctrlPr>
                      <w:ins w:id="1075" w:author="AI YIFENG" w:date="2025-11-13T12:03:00Z">
                        <w:rPr>
                          <w:rFonts w:ascii="Cambria Math" w:hAnsi="Cambria Math"/>
                          <w:i/>
                          <w:sz w:val="20"/>
                          <w:szCs w:val="20"/>
                        </w:rPr>
                      </w:ins>
                    </m:ctrlPr>
                  </m:fPr>
                  <m:num>
                    <w:ins w:id="1076" w:author="AI YIFENG" w:date="2025-11-13T12:03:00Z">
                      <m:r>
                        <m:rPr/>
                        <w:rPr>
                          <w:rFonts w:ascii="Cambria Math" w:hAnsi="Cambria Math"/>
                          <w:sz w:val="20"/>
                          <w:szCs w:val="20"/>
                        </w:rPr>
                        <m:t>1</m:t>
                      </m:r>
                    </w:ins>
                    <m:ctrlPr>
                      <w:ins w:id="1077" w:author="AI YIFENG" w:date="2025-11-13T12:03:00Z">
                        <w:rPr>
                          <w:rFonts w:ascii="Cambria Math" w:hAnsi="Cambria Math"/>
                          <w:i/>
                          <w:sz w:val="20"/>
                          <w:szCs w:val="20"/>
                        </w:rPr>
                      </w:ins>
                    </m:ctrlPr>
                  </m:num>
                  <m:den>
                    <m:rad>
                      <m:radPr>
                        <m:degHide m:val="1"/>
                        <m:ctrlPr>
                          <w:ins w:id="1078" w:author="AI YIFENG" w:date="2025-11-13T12:03:00Z">
                            <w:rPr>
                              <w:rFonts w:ascii="Cambria Math" w:hAnsi="Cambria Math"/>
                              <w:i/>
                              <w:sz w:val="20"/>
                              <w:szCs w:val="20"/>
                            </w:rPr>
                          </w:ins>
                        </m:ctrlPr>
                      </m:radPr>
                      <m:deg>
                        <m:ctrlPr>
                          <w:ins w:id="1079" w:author="AI YIFENG" w:date="2025-11-13T12:03:00Z">
                            <w:rPr>
                              <w:rFonts w:ascii="Cambria Math" w:hAnsi="Cambria Math"/>
                              <w:i/>
                              <w:sz w:val="20"/>
                              <w:szCs w:val="20"/>
                            </w:rPr>
                          </w:ins>
                        </m:ctrlPr>
                      </m:deg>
                      <m:e>
                        <m:sSub>
                          <m:sSubPr>
                            <m:ctrlPr>
                              <w:ins w:id="1080" w:author="AI YIFENG" w:date="2025-11-13T12:03:00Z">
                                <w:rPr>
                                  <w:rFonts w:ascii="Cambria Math" w:hAnsi="Cambria Math"/>
                                  <w:i/>
                                  <w:sz w:val="20"/>
                                  <w:szCs w:val="20"/>
                                </w:rPr>
                              </w:ins>
                            </m:ctrlPr>
                          </m:sSubPr>
                          <m:e>
                            <m:acc>
                              <m:accPr>
                                <m:chr m:val="̅"/>
                                <m:ctrlPr>
                                  <w:ins w:id="1081" w:author="AI YIFENG" w:date="2025-11-13T12:03:00Z">
                                    <w:rPr>
                                      <w:rFonts w:ascii="Cambria Math" w:hAnsi="Cambria Math"/>
                                      <w:i/>
                                      <w:sz w:val="20"/>
                                      <w:szCs w:val="20"/>
                                    </w:rPr>
                                  </w:ins>
                                </m:ctrlPr>
                              </m:accPr>
                              <m:e>
                                <w:ins w:id="1082" w:author="AI YIFENG" w:date="2025-11-13T12:03:00Z">
                                  <m:r>
                                    <m:rPr/>
                                    <w:rPr>
                                      <w:rFonts w:ascii="Cambria Math" w:hAnsi="Cambria Math"/>
                                      <w:sz w:val="20"/>
                                      <w:szCs w:val="20"/>
                                    </w:rPr>
                                    <m:t>α</m:t>
                                  </m:r>
                                </w:ins>
                                <m:ctrlPr>
                                  <w:ins w:id="1083" w:author="AI YIFENG" w:date="2025-11-13T12:03:00Z">
                                    <w:rPr>
                                      <w:rFonts w:ascii="Cambria Math" w:hAnsi="Cambria Math"/>
                                      <w:i/>
                                      <w:sz w:val="20"/>
                                      <w:szCs w:val="20"/>
                                    </w:rPr>
                                  </w:ins>
                                </m:ctrlPr>
                              </m:e>
                            </m:acc>
                            <m:ctrlPr>
                              <w:ins w:id="1084" w:author="AI YIFENG" w:date="2025-11-13T12:03:00Z">
                                <w:rPr>
                                  <w:rFonts w:ascii="Cambria Math" w:hAnsi="Cambria Math"/>
                                  <w:i/>
                                  <w:sz w:val="20"/>
                                  <w:szCs w:val="20"/>
                                </w:rPr>
                              </w:ins>
                            </m:ctrlPr>
                          </m:e>
                          <m:sub>
                            <w:ins w:id="1085" w:author="AI YIFENG" w:date="2025-11-13T12:03:00Z">
                              <m:r>
                                <m:rPr/>
                                <w:rPr>
                                  <w:rFonts w:ascii="Cambria Math" w:hAnsi="Cambria Math"/>
                                  <w:sz w:val="20"/>
                                  <w:szCs w:val="20"/>
                                </w:rPr>
                                <m:t>i</m:t>
                              </m:r>
                            </w:ins>
                            <m:ctrlPr>
                              <w:ins w:id="1086" w:author="AI YIFENG" w:date="2025-11-13T12:03:00Z">
                                <w:rPr>
                                  <w:rFonts w:ascii="Cambria Math" w:hAnsi="Cambria Math"/>
                                  <w:i/>
                                  <w:sz w:val="20"/>
                                  <w:szCs w:val="20"/>
                                </w:rPr>
                              </w:ins>
                            </m:ctrlPr>
                          </m:sub>
                        </m:sSub>
                        <m:ctrlPr>
                          <w:ins w:id="1087" w:author="AI YIFENG" w:date="2025-11-13T12:03:00Z">
                            <w:rPr>
                              <w:rFonts w:ascii="Cambria Math" w:hAnsi="Cambria Math"/>
                              <w:i/>
                              <w:sz w:val="20"/>
                              <w:szCs w:val="20"/>
                            </w:rPr>
                          </w:ins>
                        </m:ctrlPr>
                      </m:e>
                    </m:rad>
                    <m:ctrlPr>
                      <w:ins w:id="1088" w:author="AI YIFENG" w:date="2025-11-13T12:03:00Z">
                        <w:rPr>
                          <w:rFonts w:ascii="Cambria Math" w:hAnsi="Cambria Math"/>
                          <w:i/>
                          <w:sz w:val="20"/>
                          <w:szCs w:val="20"/>
                        </w:rPr>
                      </w:ins>
                    </m:ctrlPr>
                  </m:den>
                </m:f>
                <w:ins w:id="1089" w:author="AI YIFENG" w:date="2025-11-13T12:03:00Z">
                  <m:r>
                    <m:rPr/>
                    <w:rPr>
                      <w:rFonts w:ascii="Cambria Math" w:hAnsi="Cambria Math"/>
                      <w:sz w:val="20"/>
                      <w:szCs w:val="20"/>
                    </w:rPr>
                    <m:t>(</m:t>
                  </m:r>
                </w:ins>
                <m:sSub>
                  <m:sSubPr>
                    <m:ctrlPr>
                      <w:ins w:id="1090" w:author="AI YIFENG" w:date="2025-11-13T12:03:00Z">
                        <w:rPr>
                          <w:rFonts w:ascii="Cambria Math" w:hAnsi="Cambria Math"/>
                          <w:i/>
                          <w:sz w:val="20"/>
                          <w:szCs w:val="20"/>
                        </w:rPr>
                      </w:ins>
                    </m:ctrlPr>
                  </m:sSubPr>
                  <m:e>
                    <w:ins w:id="1091" w:author="AI YIFENG" w:date="2025-11-13T12:03:00Z">
                      <m:r>
                        <m:rPr/>
                        <w:rPr>
                          <w:rFonts w:ascii="Cambria Math" w:hAnsi="Cambria Math"/>
                          <w:sz w:val="20"/>
                          <w:szCs w:val="20"/>
                        </w:rPr>
                        <m:t>x</m:t>
                      </m:r>
                    </w:ins>
                    <m:ctrlPr>
                      <w:ins w:id="1092" w:author="AI YIFENG" w:date="2025-11-13T12:03:00Z">
                        <w:rPr>
                          <w:rFonts w:ascii="Cambria Math" w:hAnsi="Cambria Math"/>
                          <w:i/>
                          <w:sz w:val="20"/>
                          <w:szCs w:val="20"/>
                        </w:rPr>
                      </w:ins>
                    </m:ctrlPr>
                  </m:e>
                  <m:sub>
                    <w:ins w:id="1093" w:author="AI YIFENG" w:date="2025-11-13T12:03:00Z">
                      <m:r>
                        <m:rPr/>
                        <w:rPr>
                          <w:rFonts w:ascii="Cambria Math" w:hAnsi="Cambria Math"/>
                          <w:sz w:val="20"/>
                          <w:szCs w:val="20"/>
                        </w:rPr>
                        <m:t>t</m:t>
                      </m:r>
                    </w:ins>
                    <m:ctrlPr>
                      <w:ins w:id="1094" w:author="AI YIFENG" w:date="2025-11-13T12:03:00Z">
                        <w:rPr>
                          <w:rFonts w:ascii="Cambria Math" w:hAnsi="Cambria Math"/>
                          <w:i/>
                          <w:sz w:val="20"/>
                          <w:szCs w:val="20"/>
                        </w:rPr>
                      </w:ins>
                    </m:ctrlPr>
                  </m:sub>
                </m:sSub>
                <w:ins w:id="1095" w:author="AI YIFENG" w:date="2025-11-13T12:03:00Z">
                  <m:r>
                    <m:rPr/>
                    <w:rPr>
                      <w:rFonts w:ascii="Cambria Math" w:hAnsi="Cambria Math"/>
                      <w:sz w:val="20"/>
                      <w:szCs w:val="20"/>
                    </w:rPr>
                    <m:t>+(1−</m:t>
                  </m:r>
                </w:ins>
                <m:sSub>
                  <m:sSubPr>
                    <m:ctrlPr>
                      <w:ins w:id="1096" w:author="AI YIFENG" w:date="2025-11-13T12:03:00Z">
                        <w:rPr>
                          <w:rFonts w:ascii="Cambria Math" w:hAnsi="Cambria Math"/>
                          <w:i/>
                          <w:sz w:val="20"/>
                          <w:szCs w:val="20"/>
                        </w:rPr>
                      </w:ins>
                    </m:ctrlPr>
                  </m:sSubPr>
                  <m:e>
                    <m:acc>
                      <m:accPr>
                        <m:chr m:val="̅"/>
                        <m:ctrlPr>
                          <w:ins w:id="1097" w:author="AI YIFENG" w:date="2025-11-13T12:03:00Z">
                            <w:rPr>
                              <w:rFonts w:ascii="Cambria Math" w:hAnsi="Cambria Math"/>
                              <w:i/>
                              <w:sz w:val="20"/>
                              <w:szCs w:val="20"/>
                            </w:rPr>
                          </w:ins>
                        </m:ctrlPr>
                      </m:accPr>
                      <m:e>
                        <w:ins w:id="1098" w:author="AI YIFENG" w:date="2025-11-13T12:03:00Z">
                          <m:r>
                            <m:rPr/>
                            <w:rPr>
                              <w:rFonts w:ascii="Cambria Math" w:hAnsi="Cambria Math"/>
                              <w:sz w:val="20"/>
                              <w:szCs w:val="20"/>
                            </w:rPr>
                            <m:t>α</m:t>
                          </m:r>
                        </w:ins>
                        <m:ctrlPr>
                          <w:ins w:id="1099" w:author="AI YIFENG" w:date="2025-11-13T12:03:00Z">
                            <w:rPr>
                              <w:rFonts w:ascii="Cambria Math" w:hAnsi="Cambria Math"/>
                              <w:i/>
                              <w:sz w:val="20"/>
                              <w:szCs w:val="20"/>
                            </w:rPr>
                          </w:ins>
                        </m:ctrlPr>
                      </m:e>
                    </m:acc>
                    <m:ctrlPr>
                      <w:ins w:id="1100" w:author="AI YIFENG" w:date="2025-11-13T12:03:00Z">
                        <w:rPr>
                          <w:rFonts w:ascii="Cambria Math" w:hAnsi="Cambria Math"/>
                          <w:i/>
                          <w:sz w:val="20"/>
                          <w:szCs w:val="20"/>
                        </w:rPr>
                      </w:ins>
                    </m:ctrlPr>
                  </m:e>
                  <m:sub>
                    <w:ins w:id="1101" w:author="AI YIFENG" w:date="2025-11-13T12:03:00Z">
                      <m:r>
                        <m:rPr/>
                        <w:rPr>
                          <w:rFonts w:ascii="Cambria Math" w:hAnsi="Cambria Math"/>
                          <w:sz w:val="20"/>
                          <w:szCs w:val="20"/>
                        </w:rPr>
                        <m:t>t</m:t>
                      </m:r>
                    </w:ins>
                    <m:ctrlPr>
                      <w:ins w:id="1102" w:author="AI YIFENG" w:date="2025-11-13T12:03:00Z">
                        <w:rPr>
                          <w:rFonts w:ascii="Cambria Math" w:hAnsi="Cambria Math"/>
                          <w:i/>
                          <w:sz w:val="20"/>
                          <w:szCs w:val="20"/>
                        </w:rPr>
                      </w:ins>
                    </m:ctrlPr>
                  </m:sub>
                </m:sSub>
                <w:ins w:id="1103" w:author="AI YIFENG" w:date="2025-11-13T12:03:00Z">
                  <m:r>
                    <m:rPr/>
                    <w:rPr>
                      <w:rFonts w:ascii="Cambria Math" w:hAnsi="Cambria Math"/>
                      <w:sz w:val="20"/>
                      <w:szCs w:val="20"/>
                    </w:rPr>
                    <m:t>))</m:t>
                  </m:r>
                </w:ins>
                <m:sSub>
                  <m:sSubPr>
                    <m:ctrlPr>
                      <w:ins w:id="1104" w:author="AI YIFENG" w:date="2025-11-13T12:03:00Z">
                        <w:rPr>
                          <w:rFonts w:ascii="Cambria Math" w:hAnsi="Cambria Math"/>
                          <w:sz w:val="20"/>
                          <w:szCs w:val="20"/>
                        </w:rPr>
                      </w:ins>
                    </m:ctrlPr>
                  </m:sSubPr>
                  <m:e>
                    <w:ins w:id="1105" w:author="AI YIFENG" w:date="2025-11-13T12:03:00Z">
                      <m:r>
                        <m:rPr>
                          <m:sty m:val="p"/>
                        </m:rPr>
                        <w:rPr>
                          <w:rFonts w:ascii="Cambria Math" w:hAnsi="Cambria Math"/>
                          <w:sz w:val="20"/>
                          <w:szCs w:val="20"/>
                        </w:rPr>
                        <m:t>∇</m:t>
                      </m:r>
                    </w:ins>
                    <m:ctrlPr>
                      <w:ins w:id="1106" w:author="AI YIFENG" w:date="2025-11-13T12:03:00Z">
                        <w:rPr>
                          <w:rFonts w:ascii="Cambria Math" w:hAnsi="Cambria Math"/>
                          <w:sz w:val="20"/>
                          <w:szCs w:val="20"/>
                        </w:rPr>
                      </w:ins>
                    </m:ctrlPr>
                  </m:e>
                  <m:sub>
                    <m:sSub>
                      <m:sSubPr>
                        <m:ctrlPr>
                          <w:ins w:id="1107" w:author="AI YIFENG" w:date="2025-11-13T12:03:00Z">
                            <w:rPr>
                              <w:rFonts w:ascii="Cambria Math" w:hAnsi="Cambria Math"/>
                              <w:i/>
                              <w:sz w:val="20"/>
                              <w:szCs w:val="20"/>
                            </w:rPr>
                          </w:ins>
                        </m:ctrlPr>
                      </m:sSubPr>
                      <m:e>
                        <w:ins w:id="1108" w:author="AI YIFENG" w:date="2025-11-13T12:03:00Z">
                          <m:r>
                            <m:rPr/>
                            <w:rPr>
                              <w:rFonts w:ascii="Cambria Math" w:hAnsi="Cambria Math"/>
                              <w:sz w:val="20"/>
                              <w:szCs w:val="20"/>
                            </w:rPr>
                            <m:t>x</m:t>
                          </m:r>
                        </w:ins>
                        <m:ctrlPr>
                          <w:ins w:id="1109" w:author="AI YIFENG" w:date="2025-11-13T12:03:00Z">
                            <w:rPr>
                              <w:rFonts w:ascii="Cambria Math" w:hAnsi="Cambria Math"/>
                              <w:i/>
                              <w:sz w:val="20"/>
                              <w:szCs w:val="20"/>
                            </w:rPr>
                          </w:ins>
                        </m:ctrlPr>
                      </m:e>
                      <m:sub>
                        <w:ins w:id="1110" w:author="AI YIFENG" w:date="2025-11-13T12:03:00Z">
                          <m:r>
                            <m:rPr/>
                            <w:rPr>
                              <w:rFonts w:ascii="Cambria Math" w:hAnsi="Cambria Math"/>
                              <w:sz w:val="20"/>
                              <w:szCs w:val="20"/>
                            </w:rPr>
                            <m:t>t</m:t>
                          </m:r>
                        </w:ins>
                        <m:ctrlPr>
                          <w:ins w:id="1111" w:author="AI YIFENG" w:date="2025-11-13T12:03:00Z">
                            <w:rPr>
                              <w:rFonts w:ascii="Cambria Math" w:hAnsi="Cambria Math"/>
                              <w:i/>
                              <w:sz w:val="20"/>
                              <w:szCs w:val="20"/>
                            </w:rPr>
                          </w:ins>
                        </m:ctrlPr>
                      </m:sub>
                    </m:sSub>
                    <m:ctrlPr>
                      <w:ins w:id="1112" w:author="AI YIFENG" w:date="2025-11-13T12:03:00Z">
                        <w:rPr>
                          <w:rFonts w:ascii="Cambria Math" w:hAnsi="Cambria Math"/>
                          <w:sz w:val="20"/>
                          <w:szCs w:val="20"/>
                        </w:rPr>
                      </w:ins>
                    </m:ctrlPr>
                  </m:sub>
                </m:sSub>
                <w:ins w:id="1113" w:author="AI YIFENG" w:date="2025-11-13T12:03:00Z">
                  <m:r>
                    <m:rPr>
                      <m:sty m:val="p"/>
                    </m:rPr>
                    <w:rPr>
                      <w:rFonts w:ascii="Cambria Math" w:hAnsi="Cambria Math"/>
                      <w:sz w:val="20"/>
                      <w:szCs w:val="20"/>
                    </w:rPr>
                    <m:t>log⁡</m:t>
                  </m:r>
                </w:ins>
                <w:ins w:id="1114" w:author="AI YIFENG" w:date="2025-11-13T12:03:00Z">
                  <m:r>
                    <m:rPr/>
                    <w:rPr>
                      <w:rFonts w:ascii="Cambria Math" w:hAnsi="Cambria Math"/>
                      <w:sz w:val="20"/>
                      <w:szCs w:val="20"/>
                    </w:rPr>
                    <m:t>(</m:t>
                  </m:r>
                </w:ins>
                <m:sSub>
                  <m:sSubPr>
                    <m:ctrlPr>
                      <w:ins w:id="1115" w:author="AI YIFENG" w:date="2025-11-13T12:03:00Z">
                        <w:rPr>
                          <w:rFonts w:ascii="Cambria Math" w:hAnsi="Cambria Math"/>
                          <w:i/>
                          <w:sz w:val="20"/>
                          <w:szCs w:val="20"/>
                        </w:rPr>
                      </w:ins>
                    </m:ctrlPr>
                  </m:sSubPr>
                  <m:e>
                    <w:ins w:id="1116" w:author="AI YIFENG" w:date="2025-11-13T12:03:00Z">
                      <m:r>
                        <m:rPr/>
                        <w:rPr>
                          <w:rFonts w:ascii="Cambria Math" w:hAnsi="Cambria Math"/>
                          <w:sz w:val="20"/>
                          <w:szCs w:val="20"/>
                        </w:rPr>
                        <m:t>p</m:t>
                      </m:r>
                    </w:ins>
                    <m:ctrlPr>
                      <w:ins w:id="1117" w:author="AI YIFENG" w:date="2025-11-13T12:03:00Z">
                        <w:rPr>
                          <w:rFonts w:ascii="Cambria Math" w:hAnsi="Cambria Math"/>
                          <w:i/>
                          <w:sz w:val="20"/>
                          <w:szCs w:val="20"/>
                        </w:rPr>
                      </w:ins>
                    </m:ctrlPr>
                  </m:e>
                  <m:sub>
                    <w:ins w:id="1118" w:author="AI YIFENG" w:date="2025-11-13T12:03:00Z">
                      <m:r>
                        <m:rPr/>
                        <w:rPr>
                          <w:rFonts w:ascii="Cambria Math" w:hAnsi="Cambria Math"/>
                          <w:sz w:val="20"/>
                          <w:szCs w:val="20"/>
                        </w:rPr>
                        <m:t>t</m:t>
                      </m:r>
                    </w:ins>
                    <m:ctrlPr>
                      <w:ins w:id="1119" w:author="AI YIFENG" w:date="2025-11-13T12:03:00Z">
                        <w:rPr>
                          <w:rFonts w:ascii="Cambria Math" w:hAnsi="Cambria Math"/>
                          <w:i/>
                          <w:sz w:val="20"/>
                          <w:szCs w:val="20"/>
                        </w:rPr>
                      </w:ins>
                    </m:ctrlPr>
                  </m:sub>
                </m:sSub>
                <w:ins w:id="1120" w:author="AI YIFENG" w:date="2025-11-13T12:03:00Z">
                  <m:r>
                    <m:rPr/>
                    <w:rPr>
                      <w:rFonts w:ascii="Cambria Math" w:hAnsi="Cambria Math"/>
                      <w:sz w:val="20"/>
                      <w:szCs w:val="20"/>
                    </w:rPr>
                    <m:t>(</m:t>
                  </m:r>
                </w:ins>
                <m:sSub>
                  <m:sSubPr>
                    <m:ctrlPr>
                      <w:ins w:id="1121" w:author="AI YIFENG" w:date="2025-11-13T12:03:00Z">
                        <w:rPr>
                          <w:rFonts w:ascii="Cambria Math" w:hAnsi="Cambria Math"/>
                          <w:i/>
                          <w:sz w:val="20"/>
                          <w:szCs w:val="20"/>
                        </w:rPr>
                      </w:ins>
                    </m:ctrlPr>
                  </m:sSubPr>
                  <m:e>
                    <w:ins w:id="1122" w:author="AI YIFENG" w:date="2025-11-13T12:03:00Z">
                      <m:r>
                        <m:rPr/>
                        <w:rPr>
                          <w:rFonts w:ascii="Cambria Math" w:hAnsi="Cambria Math"/>
                          <w:sz w:val="20"/>
                          <w:szCs w:val="20"/>
                        </w:rPr>
                        <m:t>x</m:t>
                      </m:r>
                    </w:ins>
                    <m:ctrlPr>
                      <w:ins w:id="1123" w:author="AI YIFENG" w:date="2025-11-13T12:03:00Z">
                        <w:rPr>
                          <w:rFonts w:ascii="Cambria Math" w:hAnsi="Cambria Math"/>
                          <w:i/>
                          <w:sz w:val="20"/>
                          <w:szCs w:val="20"/>
                        </w:rPr>
                      </w:ins>
                    </m:ctrlPr>
                  </m:e>
                  <m:sub>
                    <w:ins w:id="1124" w:author="AI YIFENG" w:date="2025-11-13T12:03:00Z">
                      <m:r>
                        <m:rPr/>
                        <w:rPr>
                          <w:rFonts w:ascii="Cambria Math" w:hAnsi="Cambria Math"/>
                          <w:sz w:val="20"/>
                          <w:szCs w:val="20"/>
                        </w:rPr>
                        <m:t>t</m:t>
                      </m:r>
                    </w:ins>
                    <m:ctrlPr>
                      <w:ins w:id="1125" w:author="AI YIFENG" w:date="2025-11-13T12:03:00Z">
                        <w:rPr>
                          <w:rFonts w:ascii="Cambria Math" w:hAnsi="Cambria Math"/>
                          <w:i/>
                          <w:sz w:val="20"/>
                          <w:szCs w:val="20"/>
                        </w:rPr>
                      </w:ins>
                    </m:ctrlPr>
                  </m:sub>
                </m:sSub>
                <w:ins w:id="1126" w:author="AI YIFENG" w:date="2025-11-13T12:03:00Z">
                  <m:r>
                    <m:rPr/>
                    <w:rPr>
                      <w:rFonts w:ascii="Cambria Math" w:hAnsi="Cambria Math"/>
                      <w:sz w:val="20"/>
                      <w:szCs w:val="20"/>
                    </w:rPr>
                    <m:t>))</m:t>
                  </m:r>
                </w:ins>
              </m:oMath>
            </m:oMathPara>
          </w:p>
        </w:tc>
        <w:tc>
          <w:tcPr>
            <w:tcW w:w="528" w:type="dxa"/>
          </w:tcPr>
          <w:p w14:paraId="500096C5">
            <w:pPr>
              <w:spacing w:before="156" w:beforeLines="50" w:after="0" w:line="240" w:lineRule="auto"/>
              <w:jc w:val="both"/>
              <w:rPr>
                <w:ins w:id="1128" w:author="AI YIFENG" w:date="2025-11-13T12:03:00Z"/>
                <w:sz w:val="24"/>
              </w:rPr>
              <w:pPrChange w:id="1127" w:author="WPS_1699502026" w:date="2025-11-25T23:41:00Z">
                <w:pPr>
                  <w:spacing w:before="258" w:beforeLines="83" w:after="0" w:line="240" w:lineRule="auto"/>
                  <w:jc w:val="both"/>
                </w:pPr>
              </w:pPrChange>
            </w:pPr>
            <w:ins w:id="1129" w:author="AI YIFENG" w:date="2025-11-13T12:03:00Z">
              <w:r>
                <w:rPr>
                  <w:sz w:val="24"/>
                </w:rPr>
                <w:t>(</w:t>
              </w:r>
            </w:ins>
            <w:ins w:id="1130" w:author="AI YIFENG" w:date="2025-11-13T12:03:00Z">
              <w:r>
                <w:rPr>
                  <w:rFonts w:hint="eastAsia"/>
                  <w:sz w:val="24"/>
                </w:rPr>
                <w:t>4</w:t>
              </w:r>
            </w:ins>
            <w:ins w:id="1131" w:author="AI YIFENG" w:date="2025-11-13T12:03:00Z">
              <w:r>
                <w:rPr>
                  <w:sz w:val="24"/>
                </w:rPr>
                <w:t>)</w:t>
              </w:r>
            </w:ins>
          </w:p>
        </w:tc>
      </w:tr>
      <w:tr w14:paraId="0489A9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del w:id="1132" w:author="AI YIFENG" w:date="2025-11-13T12:03:00Z"/>
        </w:trPr>
        <w:tc>
          <w:tcPr>
            <w:tcW w:w="7994" w:type="dxa"/>
          </w:tcPr>
          <w:p w14:paraId="70104AF2">
            <w:pPr>
              <w:spacing w:after="0" w:line="240" w:lineRule="auto"/>
              <w:jc w:val="center"/>
              <w:rPr>
                <w:del w:id="1133" w:author="AI YIFENG" w:date="2025-11-13T12:03:00Z"/>
                <w:sz w:val="20"/>
                <w:szCs w:val="20"/>
              </w:rPr>
            </w:pPr>
            <m:oMath>
              <w:del w:id="1134" w:author="AI YIFENG" w:date="2025-11-13T12:03:00Z">
                <m:r>
                  <m:rPr>
                    <m:sty m:val="p"/>
                  </m:rPr>
                  <w:rPr>
                    <w:rFonts w:ascii="Cambria Math" w:hAnsi="Cambria Math"/>
                    <w:sz w:val="20"/>
                    <w:szCs w:val="20"/>
                  </w:rPr>
                  <m:t>log⁡</m:t>
                </m:r>
              </w:del>
            </m:oMath>
            <w:del w:id="1135" w:author="AI YIFENG" w:date="2025-11-13T12:03:00Z">
              <w:r>
                <w:rPr>
                  <w:sz w:val="20"/>
                  <w:szCs w:val="20"/>
                </w:rPr>
                <w:drawing>
                  <wp:inline distT="0" distB="0" distL="0" distR="0">
                    <wp:extent cx="3018790" cy="487045"/>
                    <wp:effectExtent l="0" t="0" r="0" b="8255"/>
                    <wp:docPr id="14320987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98764" name="图片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018790" cy="487045"/>
                            </a:xfrm>
                            <a:prstGeom prst="rect">
                              <a:avLst/>
                            </a:prstGeom>
                            <a:noFill/>
                            <a:ln>
                              <a:noFill/>
                            </a:ln>
                          </pic:spPr>
                        </pic:pic>
                      </a:graphicData>
                    </a:graphic>
                  </wp:inline>
                </w:drawing>
              </w:r>
            </w:del>
          </w:p>
        </w:tc>
        <w:tc>
          <w:tcPr>
            <w:tcW w:w="528" w:type="dxa"/>
          </w:tcPr>
          <w:p w14:paraId="3C181FD3">
            <w:pPr>
              <w:spacing w:before="246" w:beforeLines="79" w:after="0" w:line="240" w:lineRule="auto"/>
              <w:rPr>
                <w:del w:id="1137" w:author="AI YIFENG" w:date="2025-11-13T12:03:00Z"/>
                <w:sz w:val="24"/>
              </w:rPr>
            </w:pPr>
            <w:del w:id="1138" w:author="AI YIFENG" w:date="2025-11-13T12:03:00Z">
              <w:r>
                <w:rPr>
                  <w:sz w:val="24"/>
                </w:rPr>
                <w:delText>(4)</w:delText>
              </w:r>
            </w:del>
          </w:p>
        </w:tc>
      </w:tr>
    </w:tbl>
    <w:p w14:paraId="3038C17C">
      <w:pPr>
        <w:jc w:val="both"/>
        <w:rPr>
          <w:rFonts w:cs="Times New Roman"/>
          <w:sz w:val="24"/>
        </w:rPr>
      </w:pPr>
      <w:r>
        <w:rPr>
          <w:sz w:val="24"/>
        </w:rPr>
        <w:t>Further, t</w:t>
      </w:r>
      <w:r>
        <w:rPr>
          <w:rFonts w:hint="eastAsia"/>
          <w:sz w:val="24"/>
        </w:rPr>
        <w:t xml:space="preserve">he inference result at timestep </w:t>
      </w:r>
      <w:r>
        <w:rPr>
          <w:rFonts w:hint="eastAsia"/>
          <w:i/>
          <w:iCs/>
          <w:sz w:val="24"/>
        </w:rPr>
        <w:t>t</w:t>
      </w:r>
      <w:r>
        <w:rPr>
          <w:rFonts w:hint="eastAsia"/>
          <w:i/>
          <w:iCs/>
          <w:sz w:val="24"/>
          <w:vertAlign w:val="subscript"/>
        </w:rPr>
        <w:t>1</w:t>
      </w:r>
      <w:r>
        <w:rPr>
          <w:rFonts w:hint="eastAsia"/>
          <w:sz w:val="24"/>
        </w:rPr>
        <w:t xml:space="preserve"> without correction can be expressed as:</w:t>
      </w:r>
    </w:p>
    <w:tbl>
      <w:tblPr>
        <w:tblStyle w:val="19"/>
        <w:tblW w:w="8522" w:type="dxa"/>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994"/>
        <w:gridCol w:w="528"/>
      </w:tblGrid>
      <w:tr w14:paraId="6285812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994" w:type="dxa"/>
            <w:tcBorders>
              <w:top w:val="nil"/>
              <w:left w:val="nil"/>
              <w:bottom w:val="nil"/>
              <w:right w:val="nil"/>
            </w:tcBorders>
          </w:tcPr>
          <w:p w14:paraId="0C63830C">
            <w:pPr>
              <w:spacing w:after="0" w:line="240" w:lineRule="auto"/>
              <w:jc w:val="center"/>
              <w:rPr>
                <w:sz w:val="20"/>
                <w:szCs w:val="20"/>
              </w:rPr>
            </w:pPr>
            <m:oMath>
              <m:sSub>
                <m:sSubPr>
                  <m:ctrlPr>
                    <w:ins w:id="1139" w:author="AI YIFENG" w:date="2025-11-13T11:57:00Z">
                      <w:rPr>
                        <w:rFonts w:ascii="Cambria Math" w:hAnsi="Cambria Math"/>
                        <w:i/>
                        <w:sz w:val="20"/>
                        <w:szCs w:val="20"/>
                      </w:rPr>
                    </w:ins>
                  </m:ctrlPr>
                </m:sSubPr>
                <m:e>
                  <w:ins w:id="1140" w:author="AI YIFENG" w:date="2025-11-13T11:57:00Z">
                    <m:r>
                      <m:rPr/>
                      <w:rPr>
                        <w:rFonts w:ascii="Cambria Math" w:hAnsi="Cambria Math"/>
                        <w:sz w:val="20"/>
                        <w:szCs w:val="20"/>
                      </w:rPr>
                      <m:t>x</m:t>
                    </m:r>
                  </w:ins>
                  <w:ins w:id="1141" w:author="AI YIFENG" w:date="2025-11-13T11:57:00Z">
                    <m:r>
                      <m:rPr/>
                      <w:rPr>
                        <w:rFonts w:hint="eastAsia" w:ascii="Cambria Math" w:hAnsi="Cambria Math"/>
                        <w:sz w:val="20"/>
                        <w:szCs w:val="20"/>
                      </w:rPr>
                      <m:t>'</m:t>
                    </m:r>
                  </w:ins>
                  <m:ctrlPr>
                    <w:ins w:id="1142" w:author="AI YIFENG" w:date="2025-11-13T11:57:00Z">
                      <w:rPr>
                        <w:rFonts w:ascii="Cambria Math" w:hAnsi="Cambria Math"/>
                        <w:i/>
                        <w:sz w:val="20"/>
                        <w:szCs w:val="20"/>
                      </w:rPr>
                    </w:ins>
                  </m:ctrlPr>
                </m:e>
                <m:sub>
                  <w:ins w:id="1143" w:author="AI YIFENG" w:date="2025-11-13T11:57:00Z">
                    <m:r>
                      <m:rPr/>
                      <w:rPr>
                        <w:rFonts w:ascii="Cambria Math" w:hAnsi="Cambria Math"/>
                        <w:sz w:val="20"/>
                        <w:szCs w:val="20"/>
                      </w:rPr>
                      <m:t>t−1</m:t>
                    </m:r>
                  </w:ins>
                  <m:ctrlPr>
                    <w:ins w:id="1144" w:author="AI YIFENG" w:date="2025-11-13T11:57:00Z">
                      <w:rPr>
                        <w:rFonts w:ascii="Cambria Math" w:hAnsi="Cambria Math"/>
                        <w:i/>
                        <w:sz w:val="20"/>
                        <w:szCs w:val="20"/>
                      </w:rPr>
                    </w:ins>
                  </m:ctrlPr>
                </m:sub>
              </m:sSub>
              <w:ins w:id="1145" w:author="AI YIFENG" w:date="2025-11-13T11:57:00Z">
                <m:r>
                  <m:rPr/>
                  <w:rPr>
                    <w:rFonts w:ascii="Cambria Math" w:hAnsi="Cambria Math"/>
                    <w:sz w:val="20"/>
                    <w:szCs w:val="20"/>
                  </w:rPr>
                  <m:t>=</m:t>
                </m:r>
              </w:ins>
              <m:f>
                <m:fPr>
                  <m:ctrlPr>
                    <w:ins w:id="1146" w:author="AI YIFENG" w:date="2025-11-13T11:57:00Z">
                      <w:rPr>
                        <w:rFonts w:ascii="Cambria Math" w:hAnsi="Cambria Math"/>
                        <w:i/>
                        <w:sz w:val="20"/>
                        <w:szCs w:val="20"/>
                      </w:rPr>
                    </w:ins>
                  </m:ctrlPr>
                </m:fPr>
                <m:num>
                  <m:rad>
                    <m:radPr>
                      <m:degHide m:val="1"/>
                      <m:ctrlPr>
                        <w:ins w:id="1147" w:author="AI YIFENG" w:date="2025-11-13T11:57:00Z">
                          <w:rPr>
                            <w:rFonts w:ascii="Cambria Math" w:hAnsi="Cambria Math"/>
                            <w:i/>
                            <w:sz w:val="20"/>
                            <w:szCs w:val="20"/>
                          </w:rPr>
                        </w:ins>
                      </m:ctrlPr>
                    </m:radPr>
                    <m:deg>
                      <m:ctrlPr>
                        <w:ins w:id="1148" w:author="AI YIFENG" w:date="2025-11-13T11:57:00Z">
                          <w:rPr>
                            <w:rFonts w:ascii="Cambria Math" w:hAnsi="Cambria Math"/>
                            <w:i/>
                            <w:sz w:val="20"/>
                            <w:szCs w:val="20"/>
                          </w:rPr>
                        </w:ins>
                      </m:ctrlPr>
                    </m:deg>
                    <m:e>
                      <m:sSub>
                        <m:sSubPr>
                          <m:ctrlPr>
                            <w:ins w:id="1149" w:author="AI YIFENG" w:date="2025-11-13T11:58:00Z">
                              <w:rPr>
                                <w:rFonts w:ascii="Cambria Math" w:hAnsi="Cambria Math"/>
                                <w:i/>
                                <w:sz w:val="20"/>
                                <w:szCs w:val="20"/>
                              </w:rPr>
                            </w:ins>
                          </m:ctrlPr>
                        </m:sSubPr>
                        <m:e>
                          <m:acc>
                            <m:accPr>
                              <m:chr m:val="̅"/>
                              <m:ctrlPr>
                                <w:ins w:id="1150" w:author="AI YIFENG" w:date="2025-11-13T11:59:00Z">
                                  <w:rPr>
                                    <w:rFonts w:ascii="Cambria Math" w:hAnsi="Cambria Math"/>
                                    <w:i/>
                                    <w:sz w:val="20"/>
                                    <w:szCs w:val="20"/>
                                  </w:rPr>
                                </w:ins>
                              </m:ctrlPr>
                            </m:accPr>
                            <m:e>
                              <w:ins w:id="1151" w:author="AI YIFENG" w:date="2025-11-13T11:59:00Z">
                                <m:r>
                                  <m:rPr/>
                                  <w:rPr>
                                    <w:rFonts w:ascii="Cambria Math" w:hAnsi="Cambria Math"/>
                                    <w:sz w:val="20"/>
                                    <w:szCs w:val="20"/>
                                  </w:rPr>
                                  <m:t>α</m:t>
                                </m:r>
                              </w:ins>
                              <m:ctrlPr>
                                <w:ins w:id="1152" w:author="AI YIFENG" w:date="2025-11-13T11:59:00Z">
                                  <w:rPr>
                                    <w:rFonts w:ascii="Cambria Math" w:hAnsi="Cambria Math"/>
                                    <w:i/>
                                    <w:sz w:val="20"/>
                                    <w:szCs w:val="20"/>
                                  </w:rPr>
                                </w:ins>
                              </m:ctrlPr>
                            </m:e>
                          </m:acc>
                          <m:ctrlPr>
                            <w:ins w:id="1153" w:author="AI YIFENG" w:date="2025-11-13T11:58:00Z">
                              <w:rPr>
                                <w:rFonts w:ascii="Cambria Math" w:hAnsi="Cambria Math"/>
                                <w:i/>
                                <w:sz w:val="20"/>
                                <w:szCs w:val="20"/>
                              </w:rPr>
                            </w:ins>
                          </m:ctrlPr>
                        </m:e>
                        <m:sub>
                          <w:ins w:id="1154" w:author="AI YIFENG" w:date="2025-11-13T11:58:00Z">
                            <m:r>
                              <m:rPr/>
                              <w:rPr>
                                <w:rFonts w:ascii="Cambria Math" w:hAnsi="Cambria Math"/>
                                <w:sz w:val="20"/>
                                <w:szCs w:val="20"/>
                              </w:rPr>
                              <m:t>t</m:t>
                            </m:r>
                          </w:ins>
                          <m:ctrlPr>
                            <w:ins w:id="1155" w:author="AI YIFENG" w:date="2025-11-13T11:58:00Z">
                              <w:rPr>
                                <w:rFonts w:ascii="Cambria Math" w:hAnsi="Cambria Math"/>
                                <w:i/>
                                <w:sz w:val="20"/>
                                <w:szCs w:val="20"/>
                              </w:rPr>
                            </w:ins>
                          </m:ctrlPr>
                        </m:sub>
                      </m:sSub>
                      <m:ctrlPr>
                        <w:ins w:id="1156" w:author="AI YIFENG" w:date="2025-11-13T11:57:00Z">
                          <w:rPr>
                            <w:rFonts w:ascii="Cambria Math" w:hAnsi="Cambria Math"/>
                            <w:i/>
                            <w:sz w:val="20"/>
                            <w:szCs w:val="20"/>
                          </w:rPr>
                        </w:ins>
                      </m:ctrlPr>
                    </m:e>
                  </m:rad>
                  <w:ins w:id="1157" w:author="AI YIFENG" w:date="2025-11-13T11:59:00Z">
                    <m:r>
                      <m:rPr/>
                      <w:rPr>
                        <w:rFonts w:ascii="Cambria Math" w:hAnsi="Cambria Math"/>
                        <w:sz w:val="20"/>
                        <w:szCs w:val="20"/>
                      </w:rPr>
                      <m:t>(1−</m:t>
                    </m:r>
                  </w:ins>
                  <m:sSub>
                    <m:sSubPr>
                      <m:ctrlPr>
                        <w:ins w:id="1158" w:author="AI YIFENG" w:date="2025-11-13T11:59:00Z">
                          <w:rPr>
                            <w:rFonts w:ascii="Cambria Math" w:hAnsi="Cambria Math"/>
                            <w:i/>
                            <w:sz w:val="20"/>
                            <w:szCs w:val="20"/>
                          </w:rPr>
                        </w:ins>
                      </m:ctrlPr>
                    </m:sSubPr>
                    <m:e>
                      <m:acc>
                        <m:accPr>
                          <m:chr m:val="̅"/>
                          <m:ctrlPr>
                            <w:ins w:id="1159" w:author="AI YIFENG" w:date="2025-11-13T11:59:00Z">
                              <w:rPr>
                                <w:rFonts w:ascii="Cambria Math" w:hAnsi="Cambria Math"/>
                                <w:i/>
                                <w:sz w:val="20"/>
                                <w:szCs w:val="20"/>
                              </w:rPr>
                            </w:ins>
                          </m:ctrlPr>
                        </m:accPr>
                        <m:e>
                          <w:ins w:id="1160" w:author="AI YIFENG" w:date="2025-11-13T11:59:00Z">
                            <m:r>
                              <m:rPr/>
                              <w:rPr>
                                <w:rFonts w:ascii="Cambria Math" w:hAnsi="Cambria Math"/>
                                <w:sz w:val="20"/>
                                <w:szCs w:val="20"/>
                              </w:rPr>
                              <m:t>α</m:t>
                            </m:r>
                          </w:ins>
                          <m:ctrlPr>
                            <w:ins w:id="1161" w:author="AI YIFENG" w:date="2025-11-13T11:59:00Z">
                              <w:rPr>
                                <w:rFonts w:ascii="Cambria Math" w:hAnsi="Cambria Math"/>
                                <w:i/>
                                <w:sz w:val="20"/>
                                <w:szCs w:val="20"/>
                              </w:rPr>
                            </w:ins>
                          </m:ctrlPr>
                        </m:e>
                      </m:acc>
                      <m:ctrlPr>
                        <w:ins w:id="1162" w:author="AI YIFENG" w:date="2025-11-13T11:59:00Z">
                          <w:rPr>
                            <w:rFonts w:ascii="Cambria Math" w:hAnsi="Cambria Math"/>
                            <w:i/>
                            <w:sz w:val="20"/>
                            <w:szCs w:val="20"/>
                          </w:rPr>
                        </w:ins>
                      </m:ctrlPr>
                    </m:e>
                    <m:sub>
                      <w:ins w:id="1163" w:author="AI YIFENG" w:date="2025-11-13T11:59:00Z">
                        <m:r>
                          <m:rPr/>
                          <w:rPr>
                            <w:rFonts w:ascii="Cambria Math" w:hAnsi="Cambria Math"/>
                            <w:sz w:val="20"/>
                            <w:szCs w:val="20"/>
                          </w:rPr>
                          <m:t>t−1</m:t>
                        </m:r>
                      </w:ins>
                      <m:ctrlPr>
                        <w:ins w:id="1164" w:author="AI YIFENG" w:date="2025-11-13T11:59:00Z">
                          <w:rPr>
                            <w:rFonts w:ascii="Cambria Math" w:hAnsi="Cambria Math"/>
                            <w:i/>
                            <w:sz w:val="20"/>
                            <w:szCs w:val="20"/>
                          </w:rPr>
                        </w:ins>
                      </m:ctrlPr>
                    </m:sub>
                  </m:sSub>
                  <w:ins w:id="1165" w:author="AI YIFENG" w:date="2025-11-13T11:59:00Z">
                    <m:r>
                      <m:rPr/>
                      <w:rPr>
                        <w:rFonts w:ascii="Cambria Math" w:hAnsi="Cambria Math"/>
                        <w:sz w:val="20"/>
                        <w:szCs w:val="20"/>
                      </w:rPr>
                      <m:t>)</m:t>
                    </m:r>
                  </w:ins>
                  <m:ctrlPr>
                    <w:ins w:id="1166" w:author="AI YIFENG" w:date="2025-11-13T11:57:00Z">
                      <w:rPr>
                        <w:rFonts w:ascii="Cambria Math" w:hAnsi="Cambria Math"/>
                        <w:i/>
                        <w:sz w:val="20"/>
                        <w:szCs w:val="20"/>
                      </w:rPr>
                    </w:ins>
                  </m:ctrlPr>
                </m:num>
                <m:den>
                  <w:ins w:id="1167" w:author="AI YIFENG" w:date="2025-11-13T11:59:00Z">
                    <m:r>
                      <m:rPr/>
                      <w:rPr>
                        <w:rFonts w:ascii="Cambria Math" w:hAnsi="Cambria Math"/>
                        <w:sz w:val="20"/>
                        <w:szCs w:val="20"/>
                      </w:rPr>
                      <m:t>1−</m:t>
                    </m:r>
                  </w:ins>
                  <m:sSub>
                    <m:sSubPr>
                      <m:ctrlPr>
                        <w:ins w:id="1168" w:author="AI YIFENG" w:date="2025-11-13T11:59:00Z">
                          <w:rPr>
                            <w:rFonts w:ascii="Cambria Math" w:hAnsi="Cambria Math"/>
                            <w:i/>
                            <w:sz w:val="20"/>
                            <w:szCs w:val="20"/>
                          </w:rPr>
                        </w:ins>
                      </m:ctrlPr>
                    </m:sSubPr>
                    <m:e>
                      <m:acc>
                        <m:accPr>
                          <m:chr m:val="̅"/>
                          <m:ctrlPr>
                            <w:ins w:id="1169" w:author="AI YIFENG" w:date="2025-11-13T11:59:00Z">
                              <w:rPr>
                                <w:rFonts w:ascii="Cambria Math" w:hAnsi="Cambria Math"/>
                                <w:i/>
                                <w:sz w:val="20"/>
                                <w:szCs w:val="20"/>
                              </w:rPr>
                            </w:ins>
                          </m:ctrlPr>
                        </m:accPr>
                        <m:e>
                          <w:ins w:id="1170" w:author="AI YIFENG" w:date="2025-11-13T11:59:00Z">
                            <m:r>
                              <m:rPr/>
                              <w:rPr>
                                <w:rFonts w:ascii="Cambria Math" w:hAnsi="Cambria Math"/>
                                <w:sz w:val="20"/>
                                <w:szCs w:val="20"/>
                              </w:rPr>
                              <m:t>α</m:t>
                            </m:r>
                          </w:ins>
                          <m:ctrlPr>
                            <w:ins w:id="1171" w:author="AI YIFENG" w:date="2025-11-13T11:59:00Z">
                              <w:rPr>
                                <w:rFonts w:ascii="Cambria Math" w:hAnsi="Cambria Math"/>
                                <w:i/>
                                <w:sz w:val="20"/>
                                <w:szCs w:val="20"/>
                              </w:rPr>
                            </w:ins>
                          </m:ctrlPr>
                        </m:e>
                      </m:acc>
                      <m:ctrlPr>
                        <w:ins w:id="1172" w:author="AI YIFENG" w:date="2025-11-13T11:59:00Z">
                          <w:rPr>
                            <w:rFonts w:ascii="Cambria Math" w:hAnsi="Cambria Math"/>
                            <w:i/>
                            <w:sz w:val="20"/>
                            <w:szCs w:val="20"/>
                          </w:rPr>
                        </w:ins>
                      </m:ctrlPr>
                    </m:e>
                    <m:sub>
                      <w:ins w:id="1173" w:author="AI YIFENG" w:date="2025-11-13T11:59:00Z">
                        <m:r>
                          <m:rPr/>
                          <w:rPr>
                            <w:rFonts w:ascii="Cambria Math" w:hAnsi="Cambria Math"/>
                            <w:sz w:val="20"/>
                            <w:szCs w:val="20"/>
                          </w:rPr>
                          <m:t>t</m:t>
                        </m:r>
                      </w:ins>
                      <m:ctrlPr>
                        <w:ins w:id="1174" w:author="AI YIFENG" w:date="2025-11-13T11:59:00Z">
                          <w:rPr>
                            <w:rFonts w:ascii="Cambria Math" w:hAnsi="Cambria Math"/>
                            <w:i/>
                            <w:sz w:val="20"/>
                            <w:szCs w:val="20"/>
                          </w:rPr>
                        </w:ins>
                      </m:ctrlPr>
                    </m:sub>
                  </m:sSub>
                  <m:ctrlPr>
                    <w:ins w:id="1175" w:author="AI YIFENG" w:date="2025-11-13T11:57:00Z">
                      <w:rPr>
                        <w:rFonts w:ascii="Cambria Math" w:hAnsi="Cambria Math"/>
                        <w:i/>
                        <w:sz w:val="20"/>
                        <w:szCs w:val="20"/>
                      </w:rPr>
                    </w:ins>
                  </m:ctrlPr>
                </m:den>
              </m:f>
              <m:sSub>
                <m:sSubPr>
                  <m:ctrlPr>
                    <w:ins w:id="1176" w:author="AI YIFENG" w:date="2025-11-13T11:59:00Z">
                      <w:rPr>
                        <w:rFonts w:ascii="Cambria Math" w:hAnsi="Cambria Math"/>
                        <w:i/>
                        <w:sz w:val="20"/>
                        <w:szCs w:val="20"/>
                      </w:rPr>
                    </w:ins>
                  </m:ctrlPr>
                </m:sSubPr>
                <m:e>
                  <w:ins w:id="1177" w:author="AI YIFENG" w:date="2025-11-13T11:59:00Z">
                    <m:r>
                      <m:rPr/>
                      <w:rPr>
                        <w:rFonts w:ascii="Cambria Math" w:hAnsi="Cambria Math"/>
                        <w:sz w:val="20"/>
                        <w:szCs w:val="20"/>
                      </w:rPr>
                      <m:t>x</m:t>
                    </m:r>
                  </w:ins>
                  <m:ctrlPr>
                    <w:ins w:id="1178" w:author="AI YIFENG" w:date="2025-11-13T11:59:00Z">
                      <w:rPr>
                        <w:rFonts w:ascii="Cambria Math" w:hAnsi="Cambria Math"/>
                        <w:i/>
                        <w:sz w:val="20"/>
                        <w:szCs w:val="20"/>
                      </w:rPr>
                    </w:ins>
                  </m:ctrlPr>
                </m:e>
                <m:sub>
                  <w:ins w:id="1179" w:author="AI YIFENG" w:date="2025-11-13T11:59:00Z">
                    <m:r>
                      <m:rPr/>
                      <w:rPr>
                        <w:rFonts w:ascii="Cambria Math" w:hAnsi="Cambria Math"/>
                        <w:sz w:val="20"/>
                        <w:szCs w:val="20"/>
                      </w:rPr>
                      <m:t>t</m:t>
                    </m:r>
                  </w:ins>
                  <m:ctrlPr>
                    <w:ins w:id="1180" w:author="AI YIFENG" w:date="2025-11-13T11:59:00Z">
                      <w:rPr>
                        <w:rFonts w:ascii="Cambria Math" w:hAnsi="Cambria Math"/>
                        <w:i/>
                        <w:sz w:val="20"/>
                        <w:szCs w:val="20"/>
                      </w:rPr>
                    </w:ins>
                  </m:ctrlPr>
                </m:sub>
              </m:sSub>
              <w:ins w:id="1181" w:author="AI YIFENG" w:date="2025-11-13T11:59:00Z">
                <m:r>
                  <m:rPr/>
                  <w:rPr>
                    <w:rFonts w:ascii="Cambria Math" w:hAnsi="Cambria Math"/>
                    <w:sz w:val="20"/>
                    <w:szCs w:val="20"/>
                  </w:rPr>
                  <m:t>+</m:t>
                </m:r>
              </w:ins>
              <m:f>
                <m:fPr>
                  <m:ctrlPr>
                    <w:ins w:id="1182" w:author="AI YIFENG" w:date="2025-11-13T11:59:00Z">
                      <w:rPr>
                        <w:rFonts w:ascii="Cambria Math" w:hAnsi="Cambria Math"/>
                        <w:i/>
                        <w:sz w:val="20"/>
                        <w:szCs w:val="20"/>
                      </w:rPr>
                    </w:ins>
                  </m:ctrlPr>
                </m:fPr>
                <m:num>
                  <m:rad>
                    <m:radPr>
                      <m:degHide m:val="1"/>
                      <m:ctrlPr>
                        <w:ins w:id="1183" w:author="AI YIFENG" w:date="2025-11-13T11:59:00Z">
                          <w:rPr>
                            <w:rFonts w:ascii="Cambria Math" w:hAnsi="Cambria Math"/>
                            <w:i/>
                            <w:sz w:val="20"/>
                            <w:szCs w:val="20"/>
                          </w:rPr>
                        </w:ins>
                      </m:ctrlPr>
                    </m:radPr>
                    <m:deg>
                      <m:ctrlPr>
                        <w:ins w:id="1184" w:author="AI YIFENG" w:date="2025-11-13T11:59:00Z">
                          <w:rPr>
                            <w:rFonts w:ascii="Cambria Math" w:hAnsi="Cambria Math"/>
                            <w:i/>
                            <w:sz w:val="20"/>
                            <w:szCs w:val="20"/>
                          </w:rPr>
                        </w:ins>
                      </m:ctrlPr>
                    </m:deg>
                    <m:e>
                      <m:sSub>
                        <m:sSubPr>
                          <m:ctrlPr>
                            <w:ins w:id="1185" w:author="AI YIFENG" w:date="2025-11-13T11:59:00Z">
                              <w:rPr>
                                <w:rFonts w:ascii="Cambria Math" w:hAnsi="Cambria Math"/>
                                <w:i/>
                                <w:sz w:val="20"/>
                                <w:szCs w:val="20"/>
                              </w:rPr>
                            </w:ins>
                          </m:ctrlPr>
                        </m:sSubPr>
                        <m:e>
                          <m:acc>
                            <m:accPr>
                              <m:chr m:val="̅"/>
                              <m:ctrlPr>
                                <w:ins w:id="1186" w:author="AI YIFENG" w:date="2025-11-13T11:59:00Z">
                                  <w:rPr>
                                    <w:rFonts w:ascii="Cambria Math" w:hAnsi="Cambria Math"/>
                                    <w:i/>
                                    <w:sz w:val="20"/>
                                    <w:szCs w:val="20"/>
                                  </w:rPr>
                                </w:ins>
                              </m:ctrlPr>
                            </m:accPr>
                            <m:e>
                              <w:ins w:id="1187" w:author="AI YIFENG" w:date="2025-11-13T11:59:00Z">
                                <m:r>
                                  <m:rPr/>
                                  <w:rPr>
                                    <w:rFonts w:ascii="Cambria Math" w:hAnsi="Cambria Math"/>
                                    <w:sz w:val="20"/>
                                    <w:szCs w:val="20"/>
                                  </w:rPr>
                                  <m:t>α</m:t>
                                </m:r>
                              </w:ins>
                              <m:ctrlPr>
                                <w:ins w:id="1188" w:author="AI YIFENG" w:date="2025-11-13T11:59:00Z">
                                  <w:rPr>
                                    <w:rFonts w:ascii="Cambria Math" w:hAnsi="Cambria Math"/>
                                    <w:i/>
                                    <w:sz w:val="20"/>
                                    <w:szCs w:val="20"/>
                                  </w:rPr>
                                </w:ins>
                              </m:ctrlPr>
                            </m:e>
                          </m:acc>
                          <m:ctrlPr>
                            <w:ins w:id="1189" w:author="AI YIFENG" w:date="2025-11-13T11:59:00Z">
                              <w:rPr>
                                <w:rFonts w:ascii="Cambria Math" w:hAnsi="Cambria Math"/>
                                <w:i/>
                                <w:sz w:val="20"/>
                                <w:szCs w:val="20"/>
                              </w:rPr>
                            </w:ins>
                          </m:ctrlPr>
                        </m:e>
                        <m:sub>
                          <w:ins w:id="1190" w:author="AI YIFENG" w:date="2025-11-13T11:59:00Z">
                            <m:r>
                              <m:rPr/>
                              <w:rPr>
                                <w:rFonts w:ascii="Cambria Math" w:hAnsi="Cambria Math"/>
                                <w:sz w:val="20"/>
                                <w:szCs w:val="20"/>
                              </w:rPr>
                              <m:t>t</m:t>
                            </m:r>
                          </w:ins>
                          <w:ins w:id="1191" w:author="AI YIFENG" w:date="2025-11-13T12:00:00Z">
                            <m:r>
                              <m:rPr/>
                              <w:rPr>
                                <w:rFonts w:ascii="Cambria Math" w:hAnsi="Cambria Math"/>
                                <w:sz w:val="20"/>
                                <w:szCs w:val="20"/>
                              </w:rPr>
                              <m:t>−1</m:t>
                            </m:r>
                          </w:ins>
                          <m:ctrlPr>
                            <w:ins w:id="1192" w:author="AI YIFENG" w:date="2025-11-13T11:59:00Z">
                              <w:rPr>
                                <w:rFonts w:ascii="Cambria Math" w:hAnsi="Cambria Math"/>
                                <w:i/>
                                <w:sz w:val="20"/>
                                <w:szCs w:val="20"/>
                              </w:rPr>
                            </w:ins>
                          </m:ctrlPr>
                        </m:sub>
                      </m:sSub>
                      <m:ctrlPr>
                        <w:ins w:id="1193" w:author="AI YIFENG" w:date="2025-11-13T11:59:00Z">
                          <w:rPr>
                            <w:rFonts w:ascii="Cambria Math" w:hAnsi="Cambria Math"/>
                            <w:i/>
                            <w:sz w:val="20"/>
                            <w:szCs w:val="20"/>
                          </w:rPr>
                        </w:ins>
                      </m:ctrlPr>
                    </m:e>
                  </m:rad>
                  <m:sSub>
                    <m:sSubPr>
                      <m:ctrlPr>
                        <w:ins w:id="1194" w:author="AI YIFENG" w:date="2025-11-13T11:59:00Z">
                          <w:rPr>
                            <w:rFonts w:ascii="Cambria Math" w:hAnsi="Cambria Math"/>
                            <w:i/>
                            <w:sz w:val="20"/>
                            <w:szCs w:val="20"/>
                          </w:rPr>
                        </w:ins>
                      </m:ctrlPr>
                    </m:sSubPr>
                    <m:e>
                      <w:ins w:id="1195" w:author="AI YIFENG" w:date="2025-11-13T11:59:00Z">
                        <m:r>
                          <m:rPr/>
                          <w:rPr>
                            <w:rFonts w:ascii="Cambria Math" w:hAnsi="Cambria Math"/>
                            <w:sz w:val="20"/>
                            <w:szCs w:val="20"/>
                          </w:rPr>
                          <m:t>β</m:t>
                        </m:r>
                      </w:ins>
                      <m:ctrlPr>
                        <w:ins w:id="1196" w:author="AI YIFENG" w:date="2025-11-13T11:59:00Z">
                          <w:rPr>
                            <w:rFonts w:ascii="Cambria Math" w:hAnsi="Cambria Math"/>
                            <w:i/>
                            <w:sz w:val="20"/>
                            <w:szCs w:val="20"/>
                          </w:rPr>
                        </w:ins>
                      </m:ctrlPr>
                    </m:e>
                    <m:sub>
                      <w:ins w:id="1197" w:author="AI YIFENG" w:date="2025-11-13T12:00:00Z">
                        <m:r>
                          <m:rPr/>
                          <w:rPr>
                            <w:rFonts w:ascii="Cambria Math" w:hAnsi="Cambria Math"/>
                            <w:sz w:val="20"/>
                            <w:szCs w:val="20"/>
                          </w:rPr>
                          <m:t>t</m:t>
                        </m:r>
                      </w:ins>
                      <m:ctrlPr>
                        <w:ins w:id="1198" w:author="AI YIFENG" w:date="2025-11-13T11:59:00Z">
                          <w:rPr>
                            <w:rFonts w:ascii="Cambria Math" w:hAnsi="Cambria Math"/>
                            <w:i/>
                            <w:sz w:val="20"/>
                            <w:szCs w:val="20"/>
                          </w:rPr>
                        </w:ins>
                      </m:ctrlPr>
                    </m:sub>
                  </m:sSub>
                  <m:ctrlPr>
                    <w:ins w:id="1199" w:author="AI YIFENG" w:date="2025-11-13T11:59:00Z">
                      <w:rPr>
                        <w:rFonts w:ascii="Cambria Math" w:hAnsi="Cambria Math"/>
                        <w:i/>
                        <w:sz w:val="20"/>
                        <w:szCs w:val="20"/>
                      </w:rPr>
                    </w:ins>
                  </m:ctrlPr>
                </m:num>
                <m:den>
                  <w:ins w:id="1200" w:author="AI YIFENG" w:date="2025-11-13T11:59:00Z">
                    <m:r>
                      <m:rPr/>
                      <w:rPr>
                        <w:rFonts w:ascii="Cambria Math" w:hAnsi="Cambria Math"/>
                        <w:sz w:val="20"/>
                        <w:szCs w:val="20"/>
                      </w:rPr>
                      <m:t>1−</m:t>
                    </m:r>
                  </w:ins>
                  <m:sSub>
                    <m:sSubPr>
                      <m:ctrlPr>
                        <w:ins w:id="1201" w:author="AI YIFENG" w:date="2025-11-13T11:59:00Z">
                          <w:rPr>
                            <w:rFonts w:ascii="Cambria Math" w:hAnsi="Cambria Math"/>
                            <w:i/>
                            <w:sz w:val="20"/>
                            <w:szCs w:val="20"/>
                          </w:rPr>
                        </w:ins>
                      </m:ctrlPr>
                    </m:sSubPr>
                    <m:e>
                      <m:acc>
                        <m:accPr>
                          <m:chr m:val="̅"/>
                          <m:ctrlPr>
                            <w:ins w:id="1202" w:author="AI YIFENG" w:date="2025-11-13T11:59:00Z">
                              <w:rPr>
                                <w:rFonts w:ascii="Cambria Math" w:hAnsi="Cambria Math"/>
                                <w:i/>
                                <w:sz w:val="20"/>
                                <w:szCs w:val="20"/>
                              </w:rPr>
                            </w:ins>
                          </m:ctrlPr>
                        </m:accPr>
                        <m:e>
                          <w:ins w:id="1203" w:author="AI YIFENG" w:date="2025-11-13T11:59:00Z">
                            <m:r>
                              <m:rPr/>
                              <w:rPr>
                                <w:rFonts w:ascii="Cambria Math" w:hAnsi="Cambria Math"/>
                                <w:sz w:val="20"/>
                                <w:szCs w:val="20"/>
                              </w:rPr>
                              <m:t>α</m:t>
                            </m:r>
                          </w:ins>
                          <m:ctrlPr>
                            <w:ins w:id="1204" w:author="AI YIFENG" w:date="2025-11-13T11:59:00Z">
                              <w:rPr>
                                <w:rFonts w:ascii="Cambria Math" w:hAnsi="Cambria Math"/>
                                <w:i/>
                                <w:sz w:val="20"/>
                                <w:szCs w:val="20"/>
                              </w:rPr>
                            </w:ins>
                          </m:ctrlPr>
                        </m:e>
                      </m:acc>
                      <m:ctrlPr>
                        <w:ins w:id="1205" w:author="AI YIFENG" w:date="2025-11-13T11:59:00Z">
                          <w:rPr>
                            <w:rFonts w:ascii="Cambria Math" w:hAnsi="Cambria Math"/>
                            <w:i/>
                            <w:sz w:val="20"/>
                            <w:szCs w:val="20"/>
                          </w:rPr>
                        </w:ins>
                      </m:ctrlPr>
                    </m:e>
                    <m:sub>
                      <w:ins w:id="1206" w:author="AI YIFENG" w:date="2025-11-13T11:59:00Z">
                        <m:r>
                          <m:rPr/>
                          <w:rPr>
                            <w:rFonts w:ascii="Cambria Math" w:hAnsi="Cambria Math"/>
                            <w:sz w:val="20"/>
                            <w:szCs w:val="20"/>
                          </w:rPr>
                          <m:t>t</m:t>
                        </m:r>
                      </w:ins>
                      <m:ctrlPr>
                        <w:ins w:id="1207" w:author="AI YIFENG" w:date="2025-11-13T11:59:00Z">
                          <w:rPr>
                            <w:rFonts w:ascii="Cambria Math" w:hAnsi="Cambria Math"/>
                            <w:i/>
                            <w:sz w:val="20"/>
                            <w:szCs w:val="20"/>
                          </w:rPr>
                        </w:ins>
                      </m:ctrlPr>
                    </m:sub>
                  </m:sSub>
                  <m:ctrlPr>
                    <w:ins w:id="1208" w:author="AI YIFENG" w:date="2025-11-13T11:59:00Z">
                      <w:rPr>
                        <w:rFonts w:ascii="Cambria Math" w:hAnsi="Cambria Math"/>
                        <w:i/>
                        <w:sz w:val="20"/>
                        <w:szCs w:val="20"/>
                      </w:rPr>
                    </w:ins>
                  </m:ctrlPr>
                </m:den>
              </m:f>
              <m:sSub>
                <m:sSubPr>
                  <m:ctrlPr>
                    <w:ins w:id="1209" w:author="AI YIFENG" w:date="2025-11-13T12:00:00Z">
                      <w:rPr>
                        <w:rFonts w:ascii="Cambria Math" w:hAnsi="Cambria Math"/>
                        <w:i/>
                        <w:sz w:val="20"/>
                        <w:szCs w:val="20"/>
                      </w:rPr>
                    </w:ins>
                  </m:ctrlPr>
                </m:sSubPr>
                <m:e>
                  <m:acc>
                    <m:accPr>
                      <m:ctrlPr>
                        <w:ins w:id="1210" w:author="AI YIFENG" w:date="2025-11-13T12:00:00Z">
                          <w:rPr>
                            <w:rFonts w:ascii="Cambria Math" w:hAnsi="Cambria Math"/>
                            <w:i/>
                            <w:sz w:val="20"/>
                            <w:szCs w:val="20"/>
                          </w:rPr>
                        </w:ins>
                      </m:ctrlPr>
                    </m:accPr>
                    <m:e>
                      <w:ins w:id="1211" w:author="AI YIFENG" w:date="2025-11-13T12:00:00Z">
                        <m:r>
                          <m:rPr/>
                          <w:rPr>
                            <w:rFonts w:ascii="Cambria Math" w:hAnsi="Cambria Math"/>
                            <w:sz w:val="20"/>
                            <w:szCs w:val="20"/>
                          </w:rPr>
                          <m:t>x</m:t>
                        </m:r>
                      </w:ins>
                      <m:ctrlPr>
                        <w:ins w:id="1212" w:author="AI YIFENG" w:date="2025-11-13T12:00:00Z">
                          <w:rPr>
                            <w:rFonts w:ascii="Cambria Math" w:hAnsi="Cambria Math"/>
                            <w:i/>
                            <w:sz w:val="20"/>
                            <w:szCs w:val="20"/>
                          </w:rPr>
                        </w:ins>
                      </m:ctrlPr>
                    </m:e>
                  </m:acc>
                  <m:ctrlPr>
                    <w:ins w:id="1213" w:author="AI YIFENG" w:date="2025-11-13T12:00:00Z">
                      <w:rPr>
                        <w:rFonts w:ascii="Cambria Math" w:hAnsi="Cambria Math"/>
                        <w:i/>
                        <w:sz w:val="20"/>
                        <w:szCs w:val="20"/>
                      </w:rPr>
                    </w:ins>
                  </m:ctrlPr>
                </m:e>
                <m:sub>
                  <w:ins w:id="1214" w:author="AI YIFENG" w:date="2025-11-13T12:00:00Z">
                    <m:r>
                      <m:rPr/>
                      <w:rPr>
                        <w:rFonts w:ascii="Cambria Math" w:hAnsi="Cambria Math"/>
                        <w:sz w:val="20"/>
                        <w:szCs w:val="20"/>
                      </w:rPr>
                      <m:t>0</m:t>
                    </m:r>
                  </w:ins>
                  <m:ctrlPr>
                    <w:ins w:id="1215" w:author="AI YIFENG" w:date="2025-11-13T12:00:00Z">
                      <w:rPr>
                        <w:rFonts w:ascii="Cambria Math" w:hAnsi="Cambria Math"/>
                        <w:i/>
                        <w:sz w:val="20"/>
                        <w:szCs w:val="20"/>
                      </w:rPr>
                    </w:ins>
                  </m:ctrlPr>
                </m:sub>
              </m:sSub>
              <w:ins w:id="1216" w:author="AI YIFENG" w:date="2025-11-13T12:00:00Z">
                <m:r>
                  <m:rPr/>
                  <w:rPr>
                    <w:rFonts w:ascii="Cambria Math" w:hAnsi="Cambria Math"/>
                    <w:sz w:val="20"/>
                    <w:szCs w:val="20"/>
                  </w:rPr>
                  <m:t>+</m:t>
                </m:r>
              </w:ins>
              <m:sSub>
                <m:sSubPr>
                  <m:ctrlPr>
                    <w:ins w:id="1217" w:author="AI YIFENG" w:date="2025-11-13T12:00:00Z">
                      <w:rPr>
                        <w:rFonts w:ascii="Cambria Math" w:hAnsi="Cambria Math"/>
                        <w:i/>
                        <w:sz w:val="20"/>
                        <w:szCs w:val="20"/>
                      </w:rPr>
                    </w:ins>
                  </m:ctrlPr>
                </m:sSubPr>
                <m:e>
                  <w:ins w:id="1218" w:author="AI YIFENG" w:date="2025-11-13T12:00:00Z">
                    <m:r>
                      <m:rPr/>
                      <w:rPr>
                        <w:rFonts w:ascii="Cambria Math" w:hAnsi="Cambria Math"/>
                        <w:sz w:val="20"/>
                        <w:szCs w:val="20"/>
                      </w:rPr>
                      <m:t>σ</m:t>
                    </m:r>
                  </w:ins>
                  <m:ctrlPr>
                    <w:ins w:id="1219" w:author="AI YIFENG" w:date="2025-11-13T12:00:00Z">
                      <w:rPr>
                        <w:rFonts w:ascii="Cambria Math" w:hAnsi="Cambria Math"/>
                        <w:i/>
                        <w:sz w:val="20"/>
                        <w:szCs w:val="20"/>
                      </w:rPr>
                    </w:ins>
                  </m:ctrlPr>
                </m:e>
                <m:sub>
                  <w:ins w:id="1220" w:author="AI YIFENG" w:date="2025-11-13T12:00:00Z">
                    <m:r>
                      <m:rPr/>
                      <w:rPr>
                        <w:rFonts w:ascii="Cambria Math" w:hAnsi="Cambria Math"/>
                        <w:sz w:val="20"/>
                        <w:szCs w:val="20"/>
                      </w:rPr>
                      <m:t>t</m:t>
                    </m:r>
                  </w:ins>
                  <m:ctrlPr>
                    <w:ins w:id="1221" w:author="AI YIFENG" w:date="2025-11-13T12:00:00Z">
                      <w:rPr>
                        <w:rFonts w:ascii="Cambria Math" w:hAnsi="Cambria Math"/>
                        <w:i/>
                        <w:sz w:val="20"/>
                        <w:szCs w:val="20"/>
                      </w:rPr>
                    </w:ins>
                  </m:ctrlPr>
                </m:sub>
              </m:sSub>
              <w:ins w:id="1222" w:author="AI YIFENG" w:date="2025-11-13T12:00:00Z">
                <m:r>
                  <m:rPr/>
                  <w:rPr>
                    <w:rFonts w:ascii="Cambria Math" w:hAnsi="Cambria Math"/>
                    <w:sz w:val="20"/>
                    <w:szCs w:val="20"/>
                  </w:rPr>
                  <m:t>z</m:t>
                </m:r>
              </w:ins>
            </m:oMath>
            <w:del w:id="1223" w:author="AI YIFENG" w:date="2025-11-13T12:00:00Z">
              <w:bookmarkStart w:id="65" w:name="_GoBack"/>
              <w:bookmarkEnd w:id="65"/>
              <w:r>
                <w:rPr>
                  <w:sz w:val="20"/>
                  <w:szCs w:val="20"/>
                </w:rPr>
                <w:drawing>
                  <wp:inline distT="0" distB="0" distL="0" distR="0">
                    <wp:extent cx="2503170" cy="487045"/>
                    <wp:effectExtent l="0" t="0" r="0" b="8255"/>
                    <wp:docPr id="19693454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5476" name="图片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03170" cy="487045"/>
                            </a:xfrm>
                            <a:prstGeom prst="rect">
                              <a:avLst/>
                            </a:prstGeom>
                            <a:noFill/>
                            <a:ln>
                              <a:noFill/>
                            </a:ln>
                          </pic:spPr>
                        </pic:pic>
                      </a:graphicData>
                    </a:graphic>
                  </wp:inline>
                </w:drawing>
              </w:r>
            </w:del>
          </w:p>
        </w:tc>
        <w:tc>
          <w:tcPr>
            <w:tcW w:w="528" w:type="dxa"/>
            <w:tcBorders>
              <w:top w:val="nil"/>
              <w:left w:val="nil"/>
              <w:bottom w:val="nil"/>
              <w:right w:val="nil"/>
            </w:tcBorders>
          </w:tcPr>
          <w:p w14:paraId="5D1750D9">
            <w:pPr>
              <w:spacing w:before="156" w:beforeLines="50" w:after="0" w:line="240" w:lineRule="auto"/>
              <w:jc w:val="both"/>
              <w:rPr>
                <w:sz w:val="24"/>
              </w:rPr>
              <w:pPrChange w:id="1225" w:author="WPS_1699502026" w:date="2025-11-25T23:41:00Z">
                <w:pPr>
                  <w:spacing w:before="258" w:beforeLines="83" w:after="0" w:line="240" w:lineRule="auto"/>
                  <w:jc w:val="both"/>
                </w:pPr>
              </w:pPrChange>
            </w:pPr>
            <w:r>
              <w:rPr>
                <w:sz w:val="24"/>
              </w:rPr>
              <w:t>(5)</w:t>
            </w:r>
          </w:p>
        </w:tc>
      </w:tr>
    </w:tbl>
    <w:p w14:paraId="36B98E37">
      <w:pPr>
        <w:jc w:val="both"/>
        <w:rPr>
          <w:ins w:id="1226" w:author="AI YIFENG" w:date="2025-11-13T11:56:00Z"/>
          <w:sz w:val="24"/>
        </w:rPr>
      </w:pPr>
      <w:r>
        <w:rPr>
          <w:sz w:val="24"/>
        </w:rPr>
        <w:t>w</w:t>
      </w:r>
      <w:r>
        <w:rPr>
          <w:rFonts w:hint="eastAsia"/>
          <w:sz w:val="24"/>
        </w:rPr>
        <w:t xml:space="preserve">here </w:t>
      </w:r>
      <w:r>
        <w:rPr>
          <w:i/>
          <w:sz w:val="20"/>
          <w:szCs w:val="20"/>
          <w:rPrChange w:id="1227" w:author="AI YIFENG" w:date="2025-11-26T15:56:00Z">
            <w:rPr>
              <w:i/>
              <w:sz w:val="24"/>
            </w:rPr>
          </w:rPrChange>
        </w:rPr>
        <w:t>σ</w:t>
      </w:r>
      <w:r>
        <w:rPr>
          <w:i/>
          <w:sz w:val="20"/>
          <w:szCs w:val="20"/>
          <w:vertAlign w:val="subscript"/>
          <w:rPrChange w:id="1228" w:author="AI YIFENG" w:date="2025-11-26T15:56:00Z">
            <w:rPr>
              <w:i/>
              <w:sz w:val="24"/>
              <w:vertAlign w:val="subscript"/>
            </w:rPr>
          </w:rPrChange>
        </w:rPr>
        <w:t>t</w:t>
      </w:r>
      <w:r>
        <w:rPr>
          <w:sz w:val="20"/>
          <w:szCs w:val="20"/>
          <w:rPrChange w:id="1229" w:author="AI YIFENG" w:date="2025-11-26T15:56:00Z">
            <w:rPr>
              <w:sz w:val="24"/>
            </w:rPr>
          </w:rPrChange>
        </w:rPr>
        <w:t xml:space="preserve"> =</w:t>
      </w:r>
      <m:oMath>
        <m:rad>
          <m:radPr>
            <m:degHide m:val="1"/>
            <m:ctrlPr>
              <w:ins w:id="1230" w:author="AI YIFENG" w:date="2025-11-13T18:40:00Z">
                <w:rPr>
                  <w:rFonts w:ascii="Cambria Math" w:hAnsi="Cambria Math"/>
                  <w:i/>
                  <w:sz w:val="20"/>
                  <w:szCs w:val="20"/>
                  <w:rPrChange w:id="1231" w:author="AI YIFENG" w:date="2025-11-26T15:56:00Z">
                    <w:rPr>
                      <w:rFonts w:ascii="Cambria Math" w:hAnsi="Cambria Math"/>
                      <w:i/>
                      <w:sz w:val="24"/>
                    </w:rPr>
                  </w:rPrChange>
                </w:rPr>
              </w:ins>
            </m:ctrlPr>
          </m:radPr>
          <m:deg>
            <m:ctrlPr>
              <w:ins w:id="1232" w:author="AI YIFENG" w:date="2025-11-13T18:40:00Z">
                <w:rPr>
                  <w:rFonts w:ascii="Cambria Math" w:hAnsi="Cambria Math"/>
                  <w:i/>
                  <w:sz w:val="20"/>
                  <w:szCs w:val="20"/>
                  <w:rPrChange w:id="1233" w:author="AI YIFENG" w:date="2025-11-26T15:56:00Z">
                    <w:rPr>
                      <w:rFonts w:ascii="Cambria Math" w:hAnsi="Cambria Math"/>
                      <w:i/>
                      <w:sz w:val="24"/>
                    </w:rPr>
                  </w:rPrChange>
                </w:rPr>
              </w:ins>
            </m:ctrlPr>
          </m:deg>
          <m:e>
            <m:sSub>
              <m:sSubPr>
                <m:ctrlPr>
                  <w:ins w:id="1234" w:author="AI YIFENG" w:date="2025-11-13T18:40:00Z">
                    <w:rPr>
                      <w:rFonts w:ascii="Cambria Math" w:hAnsi="Cambria Math"/>
                      <w:i/>
                      <w:sz w:val="20"/>
                      <w:szCs w:val="20"/>
                      <w:rPrChange w:id="1235" w:author="AI YIFENG" w:date="2025-11-26T15:56:00Z">
                        <w:rPr>
                          <w:rFonts w:ascii="Cambria Math" w:hAnsi="Cambria Math"/>
                          <w:i/>
                          <w:sz w:val="24"/>
                        </w:rPr>
                      </w:rPrChange>
                    </w:rPr>
                  </w:ins>
                </m:ctrlPr>
              </m:sSubPr>
              <m:e>
                <m:r>
                  <m:rPr/>
                  <w:rPr>
                    <w:rFonts w:ascii="Cambria Math" w:hAnsi="Cambria Math"/>
                    <w:sz w:val="20"/>
                    <w:szCs w:val="20"/>
                    <w:rPrChange w:id="1236" w:author="AI YIFENG" w:date="2025-11-26T15:56:00Z">
                      <w:rPr>
                        <w:rFonts w:ascii="Cambria Math" w:hAnsi="Cambria Math"/>
                        <w:sz w:val="24"/>
                      </w:rPr>
                    </w:rPrChange>
                  </w:rPr>
                  <m:t>β</m:t>
                </m:r>
                <m:ctrlPr>
                  <w:ins w:id="1237" w:author="AI YIFENG" w:date="2025-11-13T18:40:00Z">
                    <w:rPr>
                      <w:rFonts w:ascii="Cambria Math" w:hAnsi="Cambria Math"/>
                      <w:i/>
                      <w:sz w:val="20"/>
                      <w:szCs w:val="20"/>
                      <w:rPrChange w:id="1238" w:author="AI YIFENG" w:date="2025-11-26T15:56:00Z">
                        <w:rPr>
                          <w:rFonts w:ascii="Cambria Math" w:hAnsi="Cambria Math"/>
                          <w:i/>
                          <w:sz w:val="24"/>
                        </w:rPr>
                      </w:rPrChange>
                    </w:rPr>
                  </w:ins>
                </m:ctrlPr>
              </m:e>
              <m:sub>
                <m:r>
                  <m:rPr/>
                  <w:rPr>
                    <w:rFonts w:ascii="Cambria Math" w:hAnsi="Cambria Math"/>
                    <w:sz w:val="20"/>
                    <w:szCs w:val="20"/>
                    <w:rPrChange w:id="1239" w:author="AI YIFENG" w:date="2025-11-26T15:56:00Z">
                      <w:rPr>
                        <w:rFonts w:ascii="Cambria Math" w:hAnsi="Cambria Math"/>
                        <w:sz w:val="24"/>
                      </w:rPr>
                    </w:rPrChange>
                  </w:rPr>
                  <m:t>t</m:t>
                </m:r>
                <m:ctrlPr>
                  <w:ins w:id="1240" w:author="AI YIFENG" w:date="2025-11-13T18:40:00Z">
                    <w:rPr>
                      <w:rFonts w:ascii="Cambria Math" w:hAnsi="Cambria Math"/>
                      <w:i/>
                      <w:sz w:val="20"/>
                      <w:szCs w:val="20"/>
                      <w:rPrChange w:id="1241" w:author="AI YIFENG" w:date="2025-11-26T15:56:00Z">
                        <w:rPr>
                          <w:rFonts w:ascii="Cambria Math" w:hAnsi="Cambria Math"/>
                          <w:i/>
                          <w:sz w:val="24"/>
                        </w:rPr>
                      </w:rPrChange>
                    </w:rPr>
                  </w:ins>
                </m:ctrlPr>
              </m:sub>
            </m:sSub>
            <m:ctrlPr>
              <w:ins w:id="1242" w:author="AI YIFENG" w:date="2025-11-13T18:40:00Z">
                <w:rPr>
                  <w:rFonts w:ascii="Cambria Math" w:hAnsi="Cambria Math"/>
                  <w:i/>
                  <w:sz w:val="20"/>
                  <w:szCs w:val="20"/>
                  <w:rPrChange w:id="1243" w:author="AI YIFENG" w:date="2025-11-26T15:56:00Z">
                    <w:rPr>
                      <w:rFonts w:ascii="Cambria Math" w:hAnsi="Cambria Math"/>
                      <w:i/>
                      <w:sz w:val="24"/>
                    </w:rPr>
                  </w:rPrChange>
                </w:rPr>
              </w:ins>
            </m:ctrlPr>
          </m:e>
        </m:rad>
      </m:oMath>
      <w:r>
        <w:rPr>
          <w:sz w:val="24"/>
        </w:rPr>
        <w:t>.</w:t>
      </w:r>
      <w:del w:id="1244" w:author="AI YIFENG" w:date="2025-11-19T13:02:00Z">
        <w:r>
          <w:rPr>
            <w:sz w:val="24"/>
          </w:rPr>
          <w:delText xml:space="preserve"> </w:delText>
        </w:r>
      </w:del>
      <w:r>
        <w:rPr>
          <w:sz w:val="24"/>
        </w:rPr>
        <w:t xml:space="preserve"> </w:t>
      </w:r>
      <w:r>
        <w:rPr>
          <w:rFonts w:hint="eastAsia"/>
          <w:sz w:val="24"/>
        </w:rPr>
        <w:t>It</w:t>
      </w:r>
      <w:r>
        <w:rPr>
          <w:sz w:val="24"/>
        </w:rPr>
        <w:t xml:space="preserve"> i</w:t>
      </w:r>
      <w:r>
        <w:rPr>
          <w:rFonts w:hint="eastAsia"/>
          <w:sz w:val="24"/>
        </w:rPr>
        <w:t>s</w:t>
      </w:r>
      <w:r>
        <w:rPr>
          <w:sz w:val="24"/>
        </w:rPr>
        <w:t xml:space="preserve"> note</w:t>
      </w:r>
      <w:r>
        <w:rPr>
          <w:rFonts w:hint="eastAsia"/>
          <w:sz w:val="24"/>
        </w:rPr>
        <w:t>d</w:t>
      </w:r>
      <w:r>
        <w:rPr>
          <w:sz w:val="24"/>
        </w:rPr>
        <w:t xml:space="preserve"> that </w:t>
      </w:r>
      <m:oMath>
        <m:sSub>
          <m:sSubPr>
            <m:ctrlPr>
              <w:ins w:id="1245" w:author="AI YIFENG" w:date="2025-11-13T18:40:00Z">
                <w:rPr>
                  <w:rFonts w:ascii="Cambria Math" w:hAnsi="Cambria Math"/>
                  <w:i/>
                  <w:sz w:val="20"/>
                  <w:szCs w:val="20"/>
                  <w:rPrChange w:id="1246" w:author="AI YIFENG" w:date="2025-11-26T15:56:00Z">
                    <w:rPr>
                      <w:rFonts w:ascii="Cambria Math" w:hAnsi="Cambria Math"/>
                      <w:i/>
                      <w:sz w:val="24"/>
                    </w:rPr>
                  </w:rPrChange>
                </w:rPr>
              </w:ins>
            </m:ctrlPr>
          </m:sSubPr>
          <m:e>
            <m:r>
              <m:rPr>
                <m:sty m:val="p"/>
              </m:rPr>
              <w:rPr>
                <w:rFonts w:ascii="Cambria Math" w:hAnsi="Cambria Math"/>
                <w:sz w:val="20"/>
                <w:szCs w:val="20"/>
                <w:rPrChange w:id="1247" w:author="AI YIFENG" w:date="2025-11-26T15:56:00Z">
                  <w:rPr>
                    <w:rFonts w:ascii="Cambria Math" w:hAnsi="Cambria Math"/>
                    <w:sz w:val="24"/>
                  </w:rPr>
                </w:rPrChange>
              </w:rPr>
              <m:t>∇</m:t>
            </m:r>
            <m:ctrlPr>
              <w:ins w:id="1248" w:author="AI YIFENG" w:date="2025-11-13T18:40:00Z">
                <w:rPr>
                  <w:rFonts w:ascii="Cambria Math" w:hAnsi="Cambria Math"/>
                  <w:i/>
                  <w:sz w:val="20"/>
                  <w:szCs w:val="20"/>
                  <w:rPrChange w:id="1249" w:author="AI YIFENG" w:date="2025-11-26T15:56:00Z">
                    <w:rPr>
                      <w:rFonts w:ascii="Cambria Math" w:hAnsi="Cambria Math"/>
                      <w:i/>
                      <w:sz w:val="24"/>
                    </w:rPr>
                  </w:rPrChange>
                </w:rPr>
              </w:ins>
            </m:ctrlPr>
          </m:e>
          <m:sub>
            <m:sSub>
              <m:sSubPr>
                <m:ctrlPr>
                  <w:ins w:id="1250" w:author="AI YIFENG" w:date="2025-11-13T18:40:00Z">
                    <w:rPr>
                      <w:rFonts w:ascii="Cambria Math" w:hAnsi="Cambria Math"/>
                      <w:i/>
                      <w:sz w:val="20"/>
                      <w:szCs w:val="20"/>
                      <w:rPrChange w:id="1251" w:author="AI YIFENG" w:date="2025-11-26T15:56:00Z">
                        <w:rPr>
                          <w:rFonts w:ascii="Cambria Math" w:hAnsi="Cambria Math"/>
                          <w:i/>
                          <w:sz w:val="24"/>
                        </w:rPr>
                      </w:rPrChange>
                    </w:rPr>
                  </w:ins>
                </m:ctrlPr>
              </m:sSubPr>
              <m:e>
                <m:r>
                  <m:rPr/>
                  <w:rPr>
                    <w:rFonts w:ascii="Cambria Math" w:hAnsi="Cambria Math"/>
                    <w:sz w:val="20"/>
                    <w:szCs w:val="20"/>
                    <w:rPrChange w:id="1252" w:author="AI YIFENG" w:date="2025-11-26T15:56:00Z">
                      <w:rPr>
                        <w:rFonts w:ascii="Cambria Math" w:hAnsi="Cambria Math"/>
                        <w:sz w:val="24"/>
                      </w:rPr>
                    </w:rPrChange>
                  </w:rPr>
                  <m:t>x</m:t>
                </m:r>
                <m:ctrlPr>
                  <w:ins w:id="1253" w:author="AI YIFENG" w:date="2025-11-13T18:40:00Z">
                    <w:rPr>
                      <w:rFonts w:ascii="Cambria Math" w:hAnsi="Cambria Math"/>
                      <w:i/>
                      <w:sz w:val="20"/>
                      <w:szCs w:val="20"/>
                      <w:rPrChange w:id="1254" w:author="AI YIFENG" w:date="2025-11-26T15:56:00Z">
                        <w:rPr>
                          <w:rFonts w:ascii="Cambria Math" w:hAnsi="Cambria Math"/>
                          <w:i/>
                          <w:sz w:val="24"/>
                        </w:rPr>
                      </w:rPrChange>
                    </w:rPr>
                  </w:ins>
                </m:ctrlPr>
              </m:e>
              <m:sub>
                <m:r>
                  <m:rPr/>
                  <w:rPr>
                    <w:rFonts w:ascii="Cambria Math" w:hAnsi="Cambria Math"/>
                    <w:sz w:val="20"/>
                    <w:szCs w:val="20"/>
                    <w:rPrChange w:id="1255" w:author="AI YIFENG" w:date="2025-11-26T15:56:00Z">
                      <w:rPr>
                        <w:rFonts w:ascii="Cambria Math" w:hAnsi="Cambria Math"/>
                        <w:sz w:val="24"/>
                      </w:rPr>
                    </w:rPrChange>
                  </w:rPr>
                  <m:t>t</m:t>
                </m:r>
                <m:ctrlPr>
                  <w:ins w:id="1256" w:author="AI YIFENG" w:date="2025-11-13T18:40:00Z">
                    <w:rPr>
                      <w:rFonts w:ascii="Cambria Math" w:hAnsi="Cambria Math"/>
                      <w:i/>
                      <w:sz w:val="20"/>
                      <w:szCs w:val="20"/>
                      <w:rPrChange w:id="1257" w:author="AI YIFENG" w:date="2025-11-26T15:56:00Z">
                        <w:rPr>
                          <w:rFonts w:ascii="Cambria Math" w:hAnsi="Cambria Math"/>
                          <w:i/>
                          <w:sz w:val="24"/>
                        </w:rPr>
                      </w:rPrChange>
                    </w:rPr>
                  </w:ins>
                </m:ctrlPr>
              </m:sub>
            </m:sSub>
            <m:ctrlPr>
              <w:ins w:id="1258" w:author="AI YIFENG" w:date="2025-11-13T18:40:00Z">
                <w:rPr>
                  <w:rFonts w:ascii="Cambria Math" w:hAnsi="Cambria Math"/>
                  <w:i/>
                  <w:sz w:val="20"/>
                  <w:szCs w:val="20"/>
                  <w:rPrChange w:id="1259" w:author="AI YIFENG" w:date="2025-11-26T15:56:00Z">
                    <w:rPr>
                      <w:rFonts w:ascii="Cambria Math" w:hAnsi="Cambria Math"/>
                      <w:i/>
                      <w:sz w:val="24"/>
                    </w:rPr>
                  </w:rPrChange>
                </w:rPr>
              </w:ins>
            </m:ctrlPr>
          </m:sub>
        </m:sSub>
        <m:r>
          <m:rPr>
            <m:sty m:val="p"/>
          </m:rPr>
          <w:rPr>
            <w:rFonts w:ascii="Cambria Math" w:hAnsi="Cambria Math"/>
            <w:sz w:val="20"/>
            <w:szCs w:val="20"/>
            <w:rPrChange w:id="1260" w:author="AI YIFENG" w:date="2025-11-26T15:56:00Z">
              <w:rPr>
                <w:rFonts w:ascii="Cambria Math" w:hAnsi="Cambria Math"/>
                <w:sz w:val="24"/>
              </w:rPr>
            </w:rPrChange>
          </w:rPr>
          <m:t>log⁡</m:t>
        </m:r>
        <m:r>
          <m:rPr/>
          <w:rPr>
            <w:rFonts w:ascii="Cambria Math" w:hAnsi="Cambria Math"/>
            <w:sz w:val="20"/>
            <w:szCs w:val="20"/>
            <w:rPrChange w:id="1261" w:author="AI YIFENG" w:date="2025-11-26T15:56:00Z">
              <w:rPr>
                <w:rFonts w:ascii="Cambria Math" w:hAnsi="Cambria Math"/>
                <w:sz w:val="24"/>
              </w:rPr>
            </w:rPrChange>
          </w:rPr>
          <m:t>(</m:t>
        </m:r>
        <m:sSub>
          <m:sSubPr>
            <m:ctrlPr>
              <w:ins w:id="1262" w:author="AI YIFENG" w:date="2025-11-13T18:40:00Z">
                <w:rPr>
                  <w:rFonts w:ascii="Cambria Math" w:hAnsi="Cambria Math"/>
                  <w:i/>
                  <w:sz w:val="20"/>
                  <w:szCs w:val="20"/>
                  <w:rPrChange w:id="1263" w:author="AI YIFENG" w:date="2025-11-26T15:56:00Z">
                    <w:rPr>
                      <w:rFonts w:ascii="Cambria Math" w:hAnsi="Cambria Math"/>
                      <w:i/>
                      <w:sz w:val="24"/>
                    </w:rPr>
                  </w:rPrChange>
                </w:rPr>
              </w:ins>
            </m:ctrlPr>
          </m:sSubPr>
          <m:e>
            <m:r>
              <m:rPr/>
              <w:rPr>
                <w:rFonts w:ascii="Cambria Math" w:hAnsi="Cambria Math"/>
                <w:sz w:val="20"/>
                <w:szCs w:val="20"/>
                <w:rPrChange w:id="1264" w:author="AI YIFENG" w:date="2025-11-26T15:56:00Z">
                  <w:rPr>
                    <w:rFonts w:ascii="Cambria Math" w:hAnsi="Cambria Math"/>
                    <w:sz w:val="24"/>
                  </w:rPr>
                </w:rPrChange>
              </w:rPr>
              <m:t>p</m:t>
            </m:r>
            <m:ctrlPr>
              <w:ins w:id="1265" w:author="AI YIFENG" w:date="2025-11-13T18:40:00Z">
                <w:rPr>
                  <w:rFonts w:ascii="Cambria Math" w:hAnsi="Cambria Math"/>
                  <w:i/>
                  <w:sz w:val="20"/>
                  <w:szCs w:val="20"/>
                  <w:rPrChange w:id="1266" w:author="AI YIFENG" w:date="2025-11-26T15:56:00Z">
                    <w:rPr>
                      <w:rFonts w:ascii="Cambria Math" w:hAnsi="Cambria Math"/>
                      <w:i/>
                      <w:sz w:val="24"/>
                    </w:rPr>
                  </w:rPrChange>
                </w:rPr>
              </w:ins>
            </m:ctrlPr>
          </m:e>
          <m:sub>
            <m:r>
              <m:rPr/>
              <w:rPr>
                <w:rFonts w:ascii="Cambria Math" w:hAnsi="Cambria Math"/>
                <w:sz w:val="20"/>
                <w:szCs w:val="20"/>
                <w:rPrChange w:id="1267" w:author="AI YIFENG" w:date="2025-11-26T15:56:00Z">
                  <w:rPr>
                    <w:rFonts w:ascii="Cambria Math" w:hAnsi="Cambria Math"/>
                    <w:sz w:val="24"/>
                  </w:rPr>
                </w:rPrChange>
              </w:rPr>
              <m:t>t</m:t>
            </m:r>
            <m:ctrlPr>
              <w:ins w:id="1268" w:author="AI YIFENG" w:date="2025-11-13T18:40:00Z">
                <w:rPr>
                  <w:rFonts w:ascii="Cambria Math" w:hAnsi="Cambria Math"/>
                  <w:i/>
                  <w:sz w:val="20"/>
                  <w:szCs w:val="20"/>
                  <w:rPrChange w:id="1269" w:author="AI YIFENG" w:date="2025-11-26T15:56:00Z">
                    <w:rPr>
                      <w:rFonts w:ascii="Cambria Math" w:hAnsi="Cambria Math"/>
                      <w:i/>
                      <w:sz w:val="24"/>
                    </w:rPr>
                  </w:rPrChange>
                </w:rPr>
              </w:ins>
            </m:ctrlPr>
          </m:sub>
        </m:sSub>
        <m:r>
          <m:rPr/>
          <w:rPr>
            <w:rFonts w:ascii="Cambria Math" w:hAnsi="Cambria Math"/>
            <w:sz w:val="20"/>
            <w:szCs w:val="20"/>
            <w:rPrChange w:id="1270" w:author="AI YIFENG" w:date="2025-11-26T15:56:00Z">
              <w:rPr>
                <w:rFonts w:ascii="Cambria Math" w:hAnsi="Cambria Math"/>
                <w:sz w:val="24"/>
              </w:rPr>
            </w:rPrChange>
          </w:rPr>
          <m:t>(</m:t>
        </m:r>
        <m:sSub>
          <m:sSubPr>
            <m:ctrlPr>
              <w:ins w:id="1271" w:author="AI YIFENG" w:date="2025-11-13T18:40:00Z">
                <w:rPr>
                  <w:rFonts w:ascii="Cambria Math" w:hAnsi="Cambria Math"/>
                  <w:i/>
                  <w:sz w:val="20"/>
                  <w:szCs w:val="20"/>
                  <w:rPrChange w:id="1272" w:author="AI YIFENG" w:date="2025-11-26T15:56:00Z">
                    <w:rPr>
                      <w:rFonts w:ascii="Cambria Math" w:hAnsi="Cambria Math"/>
                      <w:i/>
                      <w:sz w:val="24"/>
                    </w:rPr>
                  </w:rPrChange>
                </w:rPr>
              </w:ins>
            </m:ctrlPr>
          </m:sSubPr>
          <m:e>
            <m:r>
              <m:rPr/>
              <w:rPr>
                <w:rFonts w:ascii="Cambria Math" w:hAnsi="Cambria Math"/>
                <w:sz w:val="20"/>
                <w:szCs w:val="20"/>
                <w:rPrChange w:id="1273" w:author="AI YIFENG" w:date="2025-11-26T15:56:00Z">
                  <w:rPr>
                    <w:rFonts w:ascii="Cambria Math" w:hAnsi="Cambria Math"/>
                    <w:sz w:val="24"/>
                  </w:rPr>
                </w:rPrChange>
              </w:rPr>
              <m:t>x</m:t>
            </m:r>
            <m:ctrlPr>
              <w:ins w:id="1274" w:author="AI YIFENG" w:date="2025-11-13T18:40:00Z">
                <w:rPr>
                  <w:rFonts w:ascii="Cambria Math" w:hAnsi="Cambria Math"/>
                  <w:i/>
                  <w:sz w:val="20"/>
                  <w:szCs w:val="20"/>
                  <w:rPrChange w:id="1275" w:author="AI YIFENG" w:date="2025-11-26T15:56:00Z">
                    <w:rPr>
                      <w:rFonts w:ascii="Cambria Math" w:hAnsi="Cambria Math"/>
                      <w:i/>
                      <w:sz w:val="24"/>
                    </w:rPr>
                  </w:rPrChange>
                </w:rPr>
              </w:ins>
            </m:ctrlPr>
          </m:e>
          <m:sub>
            <m:r>
              <m:rPr/>
              <w:rPr>
                <w:rFonts w:ascii="Cambria Math" w:hAnsi="Cambria Math"/>
                <w:sz w:val="20"/>
                <w:szCs w:val="20"/>
                <w:rPrChange w:id="1276" w:author="AI YIFENG" w:date="2025-11-26T15:56:00Z">
                  <w:rPr>
                    <w:rFonts w:ascii="Cambria Math" w:hAnsi="Cambria Math"/>
                    <w:sz w:val="24"/>
                  </w:rPr>
                </w:rPrChange>
              </w:rPr>
              <m:t>t</m:t>
            </m:r>
            <m:ctrlPr>
              <w:ins w:id="1277" w:author="AI YIFENG" w:date="2025-11-13T18:40:00Z">
                <w:rPr>
                  <w:rFonts w:ascii="Cambria Math" w:hAnsi="Cambria Math"/>
                  <w:i/>
                  <w:sz w:val="20"/>
                  <w:szCs w:val="20"/>
                  <w:rPrChange w:id="1278" w:author="AI YIFENG" w:date="2025-11-26T15:56:00Z">
                    <w:rPr>
                      <w:rFonts w:ascii="Cambria Math" w:hAnsi="Cambria Math"/>
                      <w:i/>
                      <w:sz w:val="24"/>
                    </w:rPr>
                  </w:rPrChange>
                </w:rPr>
              </w:ins>
            </m:ctrlPr>
          </m:sub>
        </m:sSub>
        <m:r>
          <m:rPr/>
          <w:rPr>
            <w:rFonts w:ascii="Cambria Math" w:hAnsi="Cambria Math"/>
            <w:sz w:val="20"/>
            <w:szCs w:val="20"/>
            <w:rPrChange w:id="1279" w:author="AI YIFENG" w:date="2025-11-26T15:56:00Z">
              <w:rPr>
                <w:rFonts w:ascii="Cambria Math" w:hAnsi="Cambria Math"/>
                <w:sz w:val="24"/>
              </w:rPr>
            </w:rPrChange>
          </w:rPr>
          <m:t>))</m:t>
        </m:r>
      </m:oMath>
      <w:r>
        <w:rPr>
          <w:sz w:val="24"/>
        </w:rPr>
        <w:t xml:space="preserve"> (and its variants) is always learned by neural networks</w:t>
      </w:r>
      <w:ins w:id="1280" w:author="AI YIFENG" w:date="2025-11-13T16:11:00Z">
        <w:r>
          <w:rPr>
            <w:sz w:val="24"/>
            <w:vertAlign w:val="superscript"/>
          </w:rPr>
          <w:fldChar w:fldCharType="begin"/>
        </w:r>
      </w:ins>
      <w:ins w:id="1281" w:author="AI YIFENG" w:date="2025-11-13T16:11:00Z">
        <w:r>
          <w:rPr>
            <w:sz w:val="24"/>
            <w:vertAlign w:val="superscript"/>
          </w:rPr>
          <w:instrText xml:space="preserve"> REF _Ref213942699 \r \h </w:instrText>
        </w:r>
      </w:ins>
      <w:r>
        <w:rPr>
          <w:sz w:val="24"/>
          <w:vertAlign w:val="superscript"/>
        </w:rPr>
        <w:instrText xml:space="preserve"> \* MERGEFORMAT </w:instrText>
      </w:r>
      <w:ins w:id="1282" w:author="AI YIFENG" w:date="2025-11-13T16:11:00Z">
        <w:r>
          <w:rPr>
            <w:sz w:val="24"/>
            <w:vertAlign w:val="superscript"/>
          </w:rPr>
          <w:fldChar w:fldCharType="separate"/>
        </w:r>
      </w:ins>
      <w:ins w:id="1283" w:author="AI YIFENG" w:date="2025-11-13T16:11:00Z">
        <w:r>
          <w:rPr>
            <w:sz w:val="24"/>
            <w:vertAlign w:val="superscript"/>
          </w:rPr>
          <w:t>24</w:t>
        </w:r>
      </w:ins>
      <w:ins w:id="1284" w:author="AI YIFENG" w:date="2025-11-13T16:11:00Z">
        <w:r>
          <w:rPr>
            <w:sz w:val="24"/>
            <w:vertAlign w:val="superscript"/>
          </w:rPr>
          <w:fldChar w:fldCharType="end"/>
        </w:r>
      </w:ins>
      <w:del w:id="1285" w:author="AI YIFENG" w:date="2025-11-13T16:11:00Z">
        <w:r>
          <w:rPr>
            <w:rFonts w:hint="eastAsia"/>
            <w:sz w:val="24"/>
            <w:vertAlign w:val="superscript"/>
          </w:rPr>
          <w:delText>23</w:delText>
        </w:r>
      </w:del>
      <w:r>
        <w:rPr>
          <w:sz w:val="24"/>
        </w:rPr>
        <w:t>.</w:t>
      </w:r>
      <w:del w:id="1286" w:author="AI YIFENG" w:date="2025-11-19T13:02:00Z">
        <w:r>
          <w:rPr>
            <w:sz w:val="24"/>
          </w:rPr>
          <w:delText xml:space="preserve"> </w:delText>
        </w:r>
      </w:del>
      <w:r>
        <w:rPr>
          <w:sz w:val="24"/>
        </w:rPr>
        <w:t xml:space="preserve"> In the case of conditional generative modeling, the data </w:t>
      </w:r>
      <w:r>
        <w:rPr>
          <w:i/>
          <w:sz w:val="24"/>
        </w:rPr>
        <w:t>x</w:t>
      </w:r>
      <w:r>
        <w:rPr>
          <w:sz w:val="24"/>
        </w:rPr>
        <w:t xml:space="preserve"> is drawn jointly with conditioning information </w:t>
      </w:r>
      <w:r>
        <w:rPr>
          <w:i/>
          <w:sz w:val="24"/>
        </w:rPr>
        <w:t>c</w:t>
      </w:r>
      <w:r>
        <w:rPr>
          <w:sz w:val="24"/>
        </w:rPr>
        <w:t>, such that Eq. (</w:t>
      </w:r>
      <w:r>
        <w:rPr>
          <w:rFonts w:hint="eastAsia"/>
          <w:sz w:val="24"/>
        </w:rPr>
        <w:t>31</w:t>
      </w:r>
      <w:r>
        <w:rPr>
          <w:sz w:val="24"/>
        </w:rPr>
        <w:t>) can be further represented as</w:t>
      </w:r>
      <w:r>
        <w:rPr>
          <w:rFonts w:hint="eastAsia"/>
          <w:sz w:val="24"/>
        </w:rPr>
        <w:t>:</w:t>
      </w:r>
    </w:p>
    <w:tbl>
      <w:tblPr>
        <w:tblStyle w:val="19"/>
        <w:tblW w:w="8522"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994"/>
        <w:gridCol w:w="528"/>
      </w:tblGrid>
      <w:tr w14:paraId="21154D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ins w:id="1287" w:author="AI YIFENG" w:date="2025-11-13T11:56:00Z"/>
        </w:trPr>
        <w:tc>
          <w:tcPr>
            <w:tcW w:w="7994" w:type="dxa"/>
          </w:tcPr>
          <w:p w14:paraId="6FB86075">
            <w:pPr>
              <w:spacing w:after="0" w:line="240" w:lineRule="auto"/>
              <w:jc w:val="center"/>
              <w:rPr>
                <w:ins w:id="1288" w:author="AI YIFENG" w:date="2025-11-13T11:56:00Z"/>
                <w:i/>
                <w:sz w:val="20"/>
                <w:szCs w:val="20"/>
              </w:rPr>
            </w:pPr>
            <m:oMathPara>
              <m:oMath>
                <m:sSub>
                  <m:sSubPr>
                    <m:ctrlPr>
                      <w:ins w:id="1289" w:author="AI YIFENG" w:date="2025-11-13T11:56:00Z">
                        <w:rPr>
                          <w:rFonts w:ascii="Cambria Math" w:hAnsi="Cambria Math"/>
                          <w:i/>
                          <w:sz w:val="20"/>
                          <w:szCs w:val="20"/>
                        </w:rPr>
                      </w:ins>
                    </m:ctrlPr>
                  </m:sSubPr>
                  <m:e>
                    <m:acc>
                      <m:accPr>
                        <m:ctrlPr>
                          <w:ins w:id="1290" w:author="AI YIFENG" w:date="2025-11-13T11:56:00Z">
                            <w:rPr>
                              <w:rFonts w:ascii="Cambria Math" w:hAnsi="Cambria Math"/>
                              <w:i/>
                              <w:sz w:val="20"/>
                              <w:szCs w:val="20"/>
                            </w:rPr>
                          </w:ins>
                        </m:ctrlPr>
                      </m:accPr>
                      <m:e>
                        <w:ins w:id="1291" w:author="AI YIFENG" w:date="2025-11-13T11:56:00Z">
                          <m:r>
                            <m:rPr/>
                            <w:rPr>
                              <w:rFonts w:ascii="Cambria Math" w:hAnsi="Cambria Math"/>
                              <w:sz w:val="20"/>
                              <w:szCs w:val="20"/>
                            </w:rPr>
                            <m:t>x</m:t>
                          </m:r>
                        </w:ins>
                        <m:ctrlPr>
                          <w:ins w:id="1292" w:author="AI YIFENG" w:date="2025-11-13T11:56:00Z">
                            <w:rPr>
                              <w:rFonts w:ascii="Cambria Math" w:hAnsi="Cambria Math"/>
                              <w:i/>
                              <w:sz w:val="20"/>
                              <w:szCs w:val="20"/>
                            </w:rPr>
                          </w:ins>
                        </m:ctrlPr>
                      </m:e>
                    </m:acc>
                    <m:ctrlPr>
                      <w:ins w:id="1293" w:author="AI YIFENG" w:date="2025-11-13T11:56:00Z">
                        <w:rPr>
                          <w:rFonts w:ascii="Cambria Math" w:hAnsi="Cambria Math"/>
                          <w:i/>
                          <w:sz w:val="20"/>
                          <w:szCs w:val="20"/>
                        </w:rPr>
                      </w:ins>
                    </m:ctrlPr>
                  </m:e>
                  <m:sub>
                    <w:ins w:id="1294" w:author="AI YIFENG" w:date="2025-11-13T11:56:00Z">
                      <m:r>
                        <m:rPr/>
                        <w:rPr>
                          <w:rFonts w:ascii="Cambria Math" w:hAnsi="Cambria Math"/>
                          <w:sz w:val="20"/>
                          <w:szCs w:val="20"/>
                        </w:rPr>
                        <m:t>0</m:t>
                      </m:r>
                    </w:ins>
                    <m:ctrlPr>
                      <w:ins w:id="1295" w:author="AI YIFENG" w:date="2025-11-13T11:56:00Z">
                        <w:rPr>
                          <w:rFonts w:ascii="Cambria Math" w:hAnsi="Cambria Math"/>
                          <w:i/>
                          <w:sz w:val="20"/>
                          <w:szCs w:val="20"/>
                        </w:rPr>
                      </w:ins>
                    </m:ctrlPr>
                  </m:sub>
                </m:sSub>
                <w:ins w:id="1296" w:author="AI YIFENG" w:date="2025-11-13T11:56:00Z">
                  <m:r>
                    <m:rPr/>
                    <w:rPr>
                      <w:rFonts w:ascii="Cambria Math" w:hAnsi="Cambria Math"/>
                      <w:sz w:val="20"/>
                      <w:szCs w:val="20"/>
                    </w:rPr>
                    <m:t>=</m:t>
                  </m:r>
                </w:ins>
                <m:f>
                  <m:fPr>
                    <m:ctrlPr>
                      <w:ins w:id="1297" w:author="AI YIFENG" w:date="2025-11-13T11:56:00Z">
                        <w:rPr>
                          <w:rFonts w:ascii="Cambria Math" w:hAnsi="Cambria Math"/>
                          <w:i/>
                          <w:sz w:val="20"/>
                          <w:szCs w:val="20"/>
                        </w:rPr>
                      </w:ins>
                    </m:ctrlPr>
                  </m:fPr>
                  <m:num>
                    <w:ins w:id="1298" w:author="AI YIFENG" w:date="2025-11-13T11:56:00Z">
                      <m:r>
                        <m:rPr/>
                        <w:rPr>
                          <w:rFonts w:ascii="Cambria Math" w:hAnsi="Cambria Math"/>
                          <w:sz w:val="20"/>
                          <w:szCs w:val="20"/>
                        </w:rPr>
                        <m:t>1</m:t>
                      </m:r>
                    </w:ins>
                    <m:ctrlPr>
                      <w:ins w:id="1299" w:author="AI YIFENG" w:date="2025-11-13T11:56:00Z">
                        <w:rPr>
                          <w:rFonts w:ascii="Cambria Math" w:hAnsi="Cambria Math"/>
                          <w:i/>
                          <w:sz w:val="20"/>
                          <w:szCs w:val="20"/>
                        </w:rPr>
                      </w:ins>
                    </m:ctrlPr>
                  </m:num>
                  <m:den>
                    <m:rad>
                      <m:radPr>
                        <m:degHide m:val="1"/>
                        <m:ctrlPr>
                          <w:ins w:id="1300" w:author="AI YIFENG" w:date="2025-11-13T11:56:00Z">
                            <w:rPr>
                              <w:rFonts w:ascii="Cambria Math" w:hAnsi="Cambria Math"/>
                              <w:i/>
                              <w:sz w:val="20"/>
                              <w:szCs w:val="20"/>
                            </w:rPr>
                          </w:ins>
                        </m:ctrlPr>
                      </m:radPr>
                      <m:deg>
                        <m:ctrlPr>
                          <w:ins w:id="1301" w:author="AI YIFENG" w:date="2025-11-13T11:56:00Z">
                            <w:rPr>
                              <w:rFonts w:ascii="Cambria Math" w:hAnsi="Cambria Math"/>
                              <w:i/>
                              <w:sz w:val="20"/>
                              <w:szCs w:val="20"/>
                            </w:rPr>
                          </w:ins>
                        </m:ctrlPr>
                      </m:deg>
                      <m:e>
                        <m:sSub>
                          <m:sSubPr>
                            <m:ctrlPr>
                              <w:ins w:id="1302" w:author="AI YIFENG" w:date="2025-11-13T11:56:00Z">
                                <w:rPr>
                                  <w:rFonts w:ascii="Cambria Math" w:hAnsi="Cambria Math"/>
                                  <w:i/>
                                  <w:sz w:val="20"/>
                                  <w:szCs w:val="20"/>
                                </w:rPr>
                              </w:ins>
                            </m:ctrlPr>
                          </m:sSubPr>
                          <m:e>
                            <m:acc>
                              <m:accPr>
                                <m:chr m:val="̅"/>
                                <m:ctrlPr>
                                  <w:ins w:id="1303" w:author="AI YIFENG" w:date="2025-11-13T11:56:00Z">
                                    <w:rPr>
                                      <w:rFonts w:ascii="Cambria Math" w:hAnsi="Cambria Math"/>
                                      <w:i/>
                                      <w:sz w:val="20"/>
                                      <w:szCs w:val="20"/>
                                    </w:rPr>
                                  </w:ins>
                                </m:ctrlPr>
                              </m:accPr>
                              <m:e>
                                <w:ins w:id="1304" w:author="AI YIFENG" w:date="2025-11-13T11:56:00Z">
                                  <m:r>
                                    <m:rPr/>
                                    <w:rPr>
                                      <w:rFonts w:ascii="Cambria Math" w:hAnsi="Cambria Math"/>
                                      <w:sz w:val="20"/>
                                      <w:szCs w:val="20"/>
                                    </w:rPr>
                                    <m:t>α</m:t>
                                  </m:r>
                                </w:ins>
                                <m:ctrlPr>
                                  <w:ins w:id="1305" w:author="AI YIFENG" w:date="2025-11-13T11:56:00Z">
                                    <w:rPr>
                                      <w:rFonts w:ascii="Cambria Math" w:hAnsi="Cambria Math"/>
                                      <w:i/>
                                      <w:sz w:val="20"/>
                                      <w:szCs w:val="20"/>
                                    </w:rPr>
                                  </w:ins>
                                </m:ctrlPr>
                              </m:e>
                            </m:acc>
                            <m:ctrlPr>
                              <w:ins w:id="1306" w:author="AI YIFENG" w:date="2025-11-13T11:56:00Z">
                                <w:rPr>
                                  <w:rFonts w:ascii="Cambria Math" w:hAnsi="Cambria Math"/>
                                  <w:i/>
                                  <w:sz w:val="20"/>
                                  <w:szCs w:val="20"/>
                                </w:rPr>
                              </w:ins>
                            </m:ctrlPr>
                          </m:e>
                          <m:sub>
                            <w:ins w:id="1307" w:author="AI YIFENG" w:date="2025-11-13T11:56:00Z">
                              <m:r>
                                <m:rPr/>
                                <w:rPr>
                                  <w:rFonts w:ascii="Cambria Math" w:hAnsi="Cambria Math"/>
                                  <w:sz w:val="20"/>
                                  <w:szCs w:val="20"/>
                                </w:rPr>
                                <m:t>i</m:t>
                              </m:r>
                            </w:ins>
                            <m:ctrlPr>
                              <w:ins w:id="1308" w:author="AI YIFENG" w:date="2025-11-13T11:56:00Z">
                                <w:rPr>
                                  <w:rFonts w:ascii="Cambria Math" w:hAnsi="Cambria Math"/>
                                  <w:i/>
                                  <w:sz w:val="20"/>
                                  <w:szCs w:val="20"/>
                                </w:rPr>
                              </w:ins>
                            </m:ctrlPr>
                          </m:sub>
                        </m:sSub>
                        <m:ctrlPr>
                          <w:ins w:id="1309" w:author="AI YIFENG" w:date="2025-11-13T11:56:00Z">
                            <w:rPr>
                              <w:rFonts w:ascii="Cambria Math" w:hAnsi="Cambria Math"/>
                              <w:i/>
                              <w:sz w:val="20"/>
                              <w:szCs w:val="20"/>
                            </w:rPr>
                          </w:ins>
                        </m:ctrlPr>
                      </m:e>
                    </m:rad>
                    <m:ctrlPr>
                      <w:ins w:id="1310" w:author="AI YIFENG" w:date="2025-11-13T11:56:00Z">
                        <w:rPr>
                          <w:rFonts w:ascii="Cambria Math" w:hAnsi="Cambria Math"/>
                          <w:i/>
                          <w:sz w:val="20"/>
                          <w:szCs w:val="20"/>
                        </w:rPr>
                      </w:ins>
                    </m:ctrlPr>
                  </m:den>
                </m:f>
                <w:ins w:id="1311" w:author="AI YIFENG" w:date="2025-11-13T11:56:00Z">
                  <m:r>
                    <m:rPr/>
                    <w:rPr>
                      <w:rFonts w:ascii="Cambria Math" w:hAnsi="Cambria Math"/>
                      <w:sz w:val="20"/>
                      <w:szCs w:val="20"/>
                    </w:rPr>
                    <m:t>(</m:t>
                  </m:r>
                </w:ins>
                <m:sSub>
                  <m:sSubPr>
                    <m:ctrlPr>
                      <w:ins w:id="1312" w:author="AI YIFENG" w:date="2025-11-13T11:56:00Z">
                        <w:rPr>
                          <w:rFonts w:ascii="Cambria Math" w:hAnsi="Cambria Math"/>
                          <w:i/>
                          <w:sz w:val="20"/>
                          <w:szCs w:val="20"/>
                        </w:rPr>
                      </w:ins>
                    </m:ctrlPr>
                  </m:sSubPr>
                  <m:e>
                    <w:ins w:id="1313" w:author="AI YIFENG" w:date="2025-11-13T11:56:00Z">
                      <m:r>
                        <m:rPr/>
                        <w:rPr>
                          <w:rFonts w:ascii="Cambria Math" w:hAnsi="Cambria Math"/>
                          <w:sz w:val="20"/>
                          <w:szCs w:val="20"/>
                        </w:rPr>
                        <m:t>x</m:t>
                      </m:r>
                    </w:ins>
                    <m:ctrlPr>
                      <w:ins w:id="1314" w:author="AI YIFENG" w:date="2025-11-13T11:56:00Z">
                        <w:rPr>
                          <w:rFonts w:ascii="Cambria Math" w:hAnsi="Cambria Math"/>
                          <w:i/>
                          <w:sz w:val="20"/>
                          <w:szCs w:val="20"/>
                        </w:rPr>
                      </w:ins>
                    </m:ctrlPr>
                  </m:e>
                  <m:sub>
                    <w:ins w:id="1315" w:author="AI YIFENG" w:date="2025-11-13T11:56:00Z">
                      <m:r>
                        <m:rPr/>
                        <w:rPr>
                          <w:rFonts w:ascii="Cambria Math" w:hAnsi="Cambria Math"/>
                          <w:sz w:val="20"/>
                          <w:szCs w:val="20"/>
                        </w:rPr>
                        <m:t>t</m:t>
                      </m:r>
                    </w:ins>
                    <m:ctrlPr>
                      <w:ins w:id="1316" w:author="AI YIFENG" w:date="2025-11-13T11:56:00Z">
                        <w:rPr>
                          <w:rFonts w:ascii="Cambria Math" w:hAnsi="Cambria Math"/>
                          <w:i/>
                          <w:sz w:val="20"/>
                          <w:szCs w:val="20"/>
                        </w:rPr>
                      </w:ins>
                    </m:ctrlPr>
                  </m:sub>
                </m:sSub>
                <w:ins w:id="1317" w:author="AI YIFENG" w:date="2025-11-13T11:56:00Z">
                  <m:r>
                    <m:rPr/>
                    <w:rPr>
                      <w:rFonts w:ascii="Cambria Math" w:hAnsi="Cambria Math"/>
                      <w:sz w:val="20"/>
                      <w:szCs w:val="20"/>
                    </w:rPr>
                    <m:t>+(1−</m:t>
                  </m:r>
                </w:ins>
                <m:sSub>
                  <m:sSubPr>
                    <m:ctrlPr>
                      <w:ins w:id="1318" w:author="AI YIFENG" w:date="2025-11-13T11:56:00Z">
                        <w:rPr>
                          <w:rFonts w:ascii="Cambria Math" w:hAnsi="Cambria Math"/>
                          <w:i/>
                          <w:sz w:val="20"/>
                          <w:szCs w:val="20"/>
                        </w:rPr>
                      </w:ins>
                    </m:ctrlPr>
                  </m:sSubPr>
                  <m:e>
                    <m:acc>
                      <m:accPr>
                        <m:chr m:val="̅"/>
                        <m:ctrlPr>
                          <w:ins w:id="1319" w:author="AI YIFENG" w:date="2025-11-13T11:56:00Z">
                            <w:rPr>
                              <w:rFonts w:ascii="Cambria Math" w:hAnsi="Cambria Math"/>
                              <w:i/>
                              <w:sz w:val="20"/>
                              <w:szCs w:val="20"/>
                            </w:rPr>
                          </w:ins>
                        </m:ctrlPr>
                      </m:accPr>
                      <m:e>
                        <w:ins w:id="1320" w:author="AI YIFENG" w:date="2025-11-13T11:56:00Z">
                          <m:r>
                            <m:rPr/>
                            <w:rPr>
                              <w:rFonts w:ascii="Cambria Math" w:hAnsi="Cambria Math"/>
                              <w:sz w:val="20"/>
                              <w:szCs w:val="20"/>
                            </w:rPr>
                            <m:t>α</m:t>
                          </m:r>
                        </w:ins>
                        <m:ctrlPr>
                          <w:ins w:id="1321" w:author="AI YIFENG" w:date="2025-11-13T11:56:00Z">
                            <w:rPr>
                              <w:rFonts w:ascii="Cambria Math" w:hAnsi="Cambria Math"/>
                              <w:i/>
                              <w:sz w:val="20"/>
                              <w:szCs w:val="20"/>
                            </w:rPr>
                          </w:ins>
                        </m:ctrlPr>
                      </m:e>
                    </m:acc>
                    <m:ctrlPr>
                      <w:ins w:id="1322" w:author="AI YIFENG" w:date="2025-11-13T11:56:00Z">
                        <w:rPr>
                          <w:rFonts w:ascii="Cambria Math" w:hAnsi="Cambria Math"/>
                          <w:i/>
                          <w:sz w:val="20"/>
                          <w:szCs w:val="20"/>
                        </w:rPr>
                      </w:ins>
                    </m:ctrlPr>
                  </m:e>
                  <m:sub>
                    <w:ins w:id="1323" w:author="AI YIFENG" w:date="2025-11-13T11:56:00Z">
                      <m:r>
                        <m:rPr/>
                        <w:rPr>
                          <w:rFonts w:ascii="Cambria Math" w:hAnsi="Cambria Math"/>
                          <w:sz w:val="20"/>
                          <w:szCs w:val="20"/>
                        </w:rPr>
                        <m:t>t</m:t>
                      </m:r>
                    </w:ins>
                    <m:ctrlPr>
                      <w:ins w:id="1324" w:author="AI YIFENG" w:date="2025-11-13T11:56:00Z">
                        <w:rPr>
                          <w:rFonts w:ascii="Cambria Math" w:hAnsi="Cambria Math"/>
                          <w:i/>
                          <w:sz w:val="20"/>
                          <w:szCs w:val="20"/>
                        </w:rPr>
                      </w:ins>
                    </m:ctrlPr>
                  </m:sub>
                </m:sSub>
                <w:ins w:id="1325" w:author="AI YIFENG" w:date="2025-11-13T11:56:00Z">
                  <m:r>
                    <m:rPr/>
                    <w:rPr>
                      <w:rFonts w:ascii="Cambria Math" w:hAnsi="Cambria Math"/>
                      <w:sz w:val="20"/>
                      <w:szCs w:val="20"/>
                    </w:rPr>
                    <m:t>))</m:t>
                  </m:r>
                </w:ins>
                <m:sSub>
                  <m:sSubPr>
                    <m:ctrlPr>
                      <w:ins w:id="1326" w:author="AI YIFENG" w:date="2025-11-13T11:56:00Z">
                        <w:rPr>
                          <w:rFonts w:ascii="Cambria Math" w:hAnsi="Cambria Math"/>
                          <w:i/>
                          <w:sz w:val="20"/>
                          <w:szCs w:val="20"/>
                        </w:rPr>
                      </w:ins>
                    </m:ctrlPr>
                  </m:sSubPr>
                  <m:e>
                    <w:ins w:id="1327" w:author="AI YIFENG" w:date="2025-11-13T11:56:00Z">
                      <m:r>
                        <m:rPr/>
                        <w:rPr>
                          <w:rFonts w:ascii="Cambria Math" w:hAnsi="Cambria Math"/>
                          <w:sz w:val="20"/>
                          <w:szCs w:val="20"/>
                        </w:rPr>
                        <m:t>∇</m:t>
                      </m:r>
                    </w:ins>
                    <m:ctrlPr>
                      <w:ins w:id="1328" w:author="AI YIFENG" w:date="2025-11-13T11:56:00Z">
                        <w:rPr>
                          <w:rFonts w:ascii="Cambria Math" w:hAnsi="Cambria Math"/>
                          <w:i/>
                          <w:sz w:val="20"/>
                          <w:szCs w:val="20"/>
                        </w:rPr>
                      </w:ins>
                    </m:ctrlPr>
                  </m:e>
                  <m:sub>
                    <m:sSub>
                      <m:sSubPr>
                        <m:ctrlPr>
                          <w:ins w:id="1329" w:author="AI YIFENG" w:date="2025-11-13T11:56:00Z">
                            <w:rPr>
                              <w:rFonts w:ascii="Cambria Math" w:hAnsi="Cambria Math"/>
                              <w:i/>
                              <w:sz w:val="20"/>
                              <w:szCs w:val="20"/>
                            </w:rPr>
                          </w:ins>
                        </m:ctrlPr>
                      </m:sSubPr>
                      <m:e>
                        <w:ins w:id="1330" w:author="AI YIFENG" w:date="2025-11-13T11:56:00Z">
                          <m:r>
                            <m:rPr/>
                            <w:rPr>
                              <w:rFonts w:ascii="Cambria Math" w:hAnsi="Cambria Math"/>
                              <w:sz w:val="20"/>
                              <w:szCs w:val="20"/>
                            </w:rPr>
                            <m:t>x</m:t>
                          </m:r>
                        </w:ins>
                        <m:ctrlPr>
                          <w:ins w:id="1331" w:author="AI YIFENG" w:date="2025-11-13T11:56:00Z">
                            <w:rPr>
                              <w:rFonts w:ascii="Cambria Math" w:hAnsi="Cambria Math"/>
                              <w:i/>
                              <w:sz w:val="20"/>
                              <w:szCs w:val="20"/>
                            </w:rPr>
                          </w:ins>
                        </m:ctrlPr>
                      </m:e>
                      <m:sub>
                        <w:ins w:id="1332" w:author="AI YIFENG" w:date="2025-11-13T11:56:00Z">
                          <m:r>
                            <m:rPr/>
                            <w:rPr>
                              <w:rFonts w:ascii="Cambria Math" w:hAnsi="Cambria Math"/>
                              <w:sz w:val="20"/>
                              <w:szCs w:val="20"/>
                            </w:rPr>
                            <m:t>i</m:t>
                          </m:r>
                        </w:ins>
                        <m:ctrlPr>
                          <w:ins w:id="1333" w:author="AI YIFENG" w:date="2025-11-13T11:56:00Z">
                            <w:rPr>
                              <w:rFonts w:ascii="Cambria Math" w:hAnsi="Cambria Math"/>
                              <w:i/>
                              <w:sz w:val="20"/>
                              <w:szCs w:val="20"/>
                            </w:rPr>
                          </w:ins>
                        </m:ctrlPr>
                      </m:sub>
                    </m:sSub>
                    <m:ctrlPr>
                      <w:ins w:id="1334" w:author="AI YIFENG" w:date="2025-11-13T11:56:00Z">
                        <w:rPr>
                          <w:rFonts w:ascii="Cambria Math" w:hAnsi="Cambria Math"/>
                          <w:i/>
                          <w:sz w:val="20"/>
                          <w:szCs w:val="20"/>
                        </w:rPr>
                      </w:ins>
                    </m:ctrlPr>
                  </m:sub>
                </m:sSub>
                <w:ins w:id="1335" w:author="AI YIFENG" w:date="2025-11-13T11:56:00Z">
                  <m:r>
                    <m:rPr/>
                    <w:rPr>
                      <w:rFonts w:ascii="Cambria Math" w:hAnsi="Cambria Math"/>
                      <w:sz w:val="20"/>
                      <w:szCs w:val="20"/>
                    </w:rPr>
                    <m:t>log⁡</m:t>
                  </m:r>
                </w:ins>
                <m:d>
                  <m:dPr>
                    <m:ctrlPr>
                      <w:ins w:id="1336" w:author="AI YIFENG" w:date="2025-11-13T11:56:00Z">
                        <w:rPr>
                          <w:rFonts w:ascii="Cambria Math" w:hAnsi="Cambria Math"/>
                          <w:i/>
                          <w:sz w:val="20"/>
                          <w:szCs w:val="20"/>
                        </w:rPr>
                      </w:ins>
                    </m:ctrlPr>
                  </m:dPr>
                  <m:e>
                    <m:sSub>
                      <m:sSubPr>
                        <m:ctrlPr>
                          <w:ins w:id="1337" w:author="AI YIFENG" w:date="2025-11-13T11:56:00Z">
                            <w:rPr>
                              <w:rFonts w:ascii="Cambria Math" w:hAnsi="Cambria Math"/>
                              <w:i/>
                              <w:sz w:val="20"/>
                              <w:szCs w:val="20"/>
                            </w:rPr>
                          </w:ins>
                        </m:ctrlPr>
                      </m:sSubPr>
                      <m:e>
                        <w:ins w:id="1338" w:author="AI YIFENG" w:date="2025-11-13T11:56:00Z">
                          <m:r>
                            <m:rPr/>
                            <w:rPr>
                              <w:rFonts w:ascii="Cambria Math" w:hAnsi="Cambria Math"/>
                              <w:sz w:val="20"/>
                              <w:szCs w:val="20"/>
                            </w:rPr>
                            <m:t>p</m:t>
                          </m:r>
                        </w:ins>
                        <m:ctrlPr>
                          <w:ins w:id="1339" w:author="AI YIFENG" w:date="2025-11-13T11:56:00Z">
                            <w:rPr>
                              <w:rFonts w:ascii="Cambria Math" w:hAnsi="Cambria Math"/>
                              <w:i/>
                              <w:sz w:val="20"/>
                              <w:szCs w:val="20"/>
                            </w:rPr>
                          </w:ins>
                        </m:ctrlPr>
                      </m:e>
                      <m:sub>
                        <w:ins w:id="1340" w:author="AI YIFENG" w:date="2025-11-13T11:56:00Z">
                          <m:r>
                            <m:rPr/>
                            <w:rPr>
                              <w:rFonts w:ascii="Cambria Math" w:hAnsi="Cambria Math"/>
                              <w:sz w:val="20"/>
                              <w:szCs w:val="20"/>
                            </w:rPr>
                            <m:t>t</m:t>
                          </m:r>
                        </w:ins>
                        <m:ctrlPr>
                          <w:ins w:id="1341" w:author="AI YIFENG" w:date="2025-11-13T11:56:00Z">
                            <w:rPr>
                              <w:rFonts w:ascii="Cambria Math" w:hAnsi="Cambria Math"/>
                              <w:i/>
                              <w:sz w:val="20"/>
                              <w:szCs w:val="20"/>
                            </w:rPr>
                          </w:ins>
                        </m:ctrlPr>
                      </m:sub>
                    </m:sSub>
                    <m:d>
                      <m:dPr>
                        <m:ctrlPr>
                          <w:ins w:id="1342" w:author="AI YIFENG" w:date="2025-11-13T11:56:00Z">
                            <w:rPr>
                              <w:rFonts w:ascii="Cambria Math" w:hAnsi="Cambria Math"/>
                              <w:i/>
                              <w:sz w:val="20"/>
                              <w:szCs w:val="20"/>
                            </w:rPr>
                          </w:ins>
                        </m:ctrlPr>
                      </m:dPr>
                      <m:e>
                        <m:sSub>
                          <m:sSubPr>
                            <m:ctrlPr>
                              <w:ins w:id="1343" w:author="AI YIFENG" w:date="2025-11-13T11:56:00Z">
                                <w:rPr>
                                  <w:rFonts w:ascii="Cambria Math" w:hAnsi="Cambria Math"/>
                                  <w:i/>
                                  <w:sz w:val="20"/>
                                  <w:szCs w:val="20"/>
                                </w:rPr>
                              </w:ins>
                            </m:ctrlPr>
                          </m:sSubPr>
                          <m:e>
                            <w:ins w:id="1344" w:author="AI YIFENG" w:date="2025-11-13T11:56:00Z">
                              <m:r>
                                <m:rPr/>
                                <w:rPr>
                                  <w:rFonts w:ascii="Cambria Math" w:hAnsi="Cambria Math"/>
                                  <w:sz w:val="20"/>
                                  <w:szCs w:val="20"/>
                                </w:rPr>
                                <m:t>x</m:t>
                              </m:r>
                            </w:ins>
                            <m:ctrlPr>
                              <w:ins w:id="1345" w:author="AI YIFENG" w:date="2025-11-13T11:56:00Z">
                                <w:rPr>
                                  <w:rFonts w:ascii="Cambria Math" w:hAnsi="Cambria Math"/>
                                  <w:i/>
                                  <w:sz w:val="20"/>
                                  <w:szCs w:val="20"/>
                                </w:rPr>
                              </w:ins>
                            </m:ctrlPr>
                          </m:e>
                          <m:sub>
                            <w:ins w:id="1346" w:author="AI YIFENG" w:date="2025-11-13T11:56:00Z">
                              <m:r>
                                <m:rPr/>
                                <w:rPr>
                                  <w:rFonts w:ascii="Cambria Math" w:hAnsi="Cambria Math"/>
                                  <w:sz w:val="20"/>
                                  <w:szCs w:val="20"/>
                                </w:rPr>
                                <m:t>t</m:t>
                              </m:r>
                            </w:ins>
                            <m:ctrlPr>
                              <w:ins w:id="1347" w:author="AI YIFENG" w:date="2025-11-13T11:56:00Z">
                                <w:rPr>
                                  <w:rFonts w:ascii="Cambria Math" w:hAnsi="Cambria Math"/>
                                  <w:i/>
                                  <w:sz w:val="20"/>
                                  <w:szCs w:val="20"/>
                                </w:rPr>
                              </w:ins>
                            </m:ctrlPr>
                          </m:sub>
                        </m:sSub>
                        <m:ctrlPr>
                          <w:ins w:id="1348" w:author="AI YIFENG" w:date="2025-11-13T11:56:00Z">
                            <w:rPr>
                              <w:rFonts w:ascii="Cambria Math" w:hAnsi="Cambria Math"/>
                              <w:i/>
                              <w:sz w:val="20"/>
                              <w:szCs w:val="20"/>
                            </w:rPr>
                          </w:ins>
                        </m:ctrlPr>
                      </m:e>
                    </m:d>
                    <m:ctrlPr>
                      <w:ins w:id="1349" w:author="AI YIFENG" w:date="2025-11-13T11:56:00Z">
                        <w:rPr>
                          <w:rFonts w:ascii="Cambria Math" w:hAnsi="Cambria Math"/>
                          <w:i/>
                          <w:sz w:val="20"/>
                          <w:szCs w:val="20"/>
                        </w:rPr>
                      </w:ins>
                    </m:ctrlPr>
                  </m:e>
                  <m:e>
                    <m:sSub>
                      <m:sSubPr>
                        <m:ctrlPr>
                          <w:ins w:id="1350" w:author="AI YIFENG" w:date="2025-11-13T11:56:00Z">
                            <w:rPr>
                              <w:rFonts w:ascii="Cambria Math" w:hAnsi="Cambria Math"/>
                              <w:i/>
                              <w:sz w:val="20"/>
                              <w:szCs w:val="20"/>
                            </w:rPr>
                          </w:ins>
                        </m:ctrlPr>
                      </m:sSubPr>
                      <m:e>
                        <w:ins w:id="1351" w:author="AI YIFENG" w:date="2025-11-13T11:56:00Z">
                          <m:r>
                            <m:rPr/>
                            <w:rPr>
                              <w:rFonts w:ascii="Cambria Math" w:hAnsi="Cambria Math"/>
                              <w:sz w:val="20"/>
                              <w:szCs w:val="20"/>
                            </w:rPr>
                            <m:t>c</m:t>
                          </m:r>
                        </w:ins>
                        <m:ctrlPr>
                          <w:ins w:id="1352" w:author="AI YIFENG" w:date="2025-11-13T11:56:00Z">
                            <w:rPr>
                              <w:rFonts w:ascii="Cambria Math" w:hAnsi="Cambria Math"/>
                              <w:i/>
                              <w:sz w:val="20"/>
                              <w:szCs w:val="20"/>
                            </w:rPr>
                          </w:ins>
                        </m:ctrlPr>
                      </m:e>
                      <m:sub>
                        <w:ins w:id="1353" w:author="AI YIFENG" w:date="2025-11-13T11:56:00Z">
                          <m:r>
                            <m:rPr/>
                            <w:rPr>
                              <w:rFonts w:ascii="Cambria Math" w:hAnsi="Cambria Math"/>
                              <w:sz w:val="20"/>
                              <w:szCs w:val="20"/>
                            </w:rPr>
                            <m:t>1</m:t>
                          </m:r>
                        </w:ins>
                        <m:ctrlPr>
                          <w:ins w:id="1354" w:author="AI YIFENG" w:date="2025-11-13T11:56:00Z">
                            <w:rPr>
                              <w:rFonts w:ascii="Cambria Math" w:hAnsi="Cambria Math"/>
                              <w:i/>
                              <w:sz w:val="20"/>
                              <w:szCs w:val="20"/>
                            </w:rPr>
                          </w:ins>
                        </m:ctrlPr>
                      </m:sub>
                    </m:sSub>
                    <w:ins w:id="1355" w:author="AI YIFENG" w:date="2025-11-13T11:56:00Z">
                      <m:r>
                        <m:rPr/>
                        <w:rPr>
                          <w:rFonts w:ascii="Cambria Math" w:hAnsi="Cambria Math"/>
                          <w:sz w:val="20"/>
                          <w:szCs w:val="20"/>
                        </w:rPr>
                        <m:t>,</m:t>
                      </m:r>
                    </w:ins>
                    <m:sSub>
                      <m:sSubPr>
                        <m:ctrlPr>
                          <w:ins w:id="1356" w:author="AI YIFENG" w:date="2025-11-13T11:56:00Z">
                            <w:rPr>
                              <w:rFonts w:ascii="Cambria Math" w:hAnsi="Cambria Math"/>
                              <w:i/>
                              <w:sz w:val="20"/>
                              <w:szCs w:val="20"/>
                            </w:rPr>
                          </w:ins>
                        </m:ctrlPr>
                      </m:sSubPr>
                      <m:e>
                        <w:ins w:id="1357" w:author="AI YIFENG" w:date="2025-11-13T11:56:00Z">
                          <m:r>
                            <m:rPr/>
                            <w:rPr>
                              <w:rFonts w:ascii="Cambria Math" w:hAnsi="Cambria Math"/>
                              <w:sz w:val="20"/>
                              <w:szCs w:val="20"/>
                            </w:rPr>
                            <m:t>c</m:t>
                          </m:r>
                        </w:ins>
                        <m:ctrlPr>
                          <w:ins w:id="1358" w:author="AI YIFENG" w:date="2025-11-13T11:56:00Z">
                            <w:rPr>
                              <w:rFonts w:ascii="Cambria Math" w:hAnsi="Cambria Math"/>
                              <w:i/>
                              <w:sz w:val="20"/>
                              <w:szCs w:val="20"/>
                            </w:rPr>
                          </w:ins>
                        </m:ctrlPr>
                      </m:e>
                      <m:sub>
                        <w:ins w:id="1359" w:author="AI YIFENG" w:date="2025-11-13T11:56:00Z">
                          <m:r>
                            <m:rPr/>
                            <w:rPr>
                              <w:rFonts w:ascii="Cambria Math" w:hAnsi="Cambria Math"/>
                              <w:sz w:val="20"/>
                              <w:szCs w:val="20"/>
                            </w:rPr>
                            <m:t>2</m:t>
                          </m:r>
                        </w:ins>
                        <m:ctrlPr>
                          <w:ins w:id="1360" w:author="AI YIFENG" w:date="2025-11-13T11:56:00Z">
                            <w:rPr>
                              <w:rFonts w:ascii="Cambria Math" w:hAnsi="Cambria Math"/>
                              <w:i/>
                              <w:sz w:val="20"/>
                              <w:szCs w:val="20"/>
                            </w:rPr>
                          </w:ins>
                        </m:ctrlPr>
                      </m:sub>
                    </m:sSub>
                    <w:ins w:id="1361" w:author="AI YIFENG" w:date="2025-11-13T11:56:00Z">
                      <m:r>
                        <m:rPr/>
                        <w:rPr>
                          <w:rFonts w:ascii="Cambria Math" w:hAnsi="Cambria Math"/>
                          <w:sz w:val="20"/>
                          <w:szCs w:val="20"/>
                        </w:rPr>
                        <m:t>,…,</m:t>
                      </m:r>
                    </w:ins>
                    <m:sSub>
                      <m:sSubPr>
                        <m:ctrlPr>
                          <w:ins w:id="1362" w:author="AI YIFENG" w:date="2025-11-13T11:56:00Z">
                            <w:rPr>
                              <w:rFonts w:ascii="Cambria Math" w:hAnsi="Cambria Math"/>
                              <w:i/>
                              <w:sz w:val="20"/>
                              <w:szCs w:val="20"/>
                            </w:rPr>
                          </w:ins>
                        </m:ctrlPr>
                      </m:sSubPr>
                      <m:e>
                        <w:ins w:id="1363" w:author="AI YIFENG" w:date="2025-11-13T11:56:00Z">
                          <m:r>
                            <m:rPr/>
                            <w:rPr>
                              <w:rFonts w:ascii="Cambria Math" w:hAnsi="Cambria Math"/>
                              <w:sz w:val="20"/>
                              <w:szCs w:val="20"/>
                            </w:rPr>
                            <m:t>c</m:t>
                          </m:r>
                        </w:ins>
                        <m:ctrlPr>
                          <w:ins w:id="1364" w:author="AI YIFENG" w:date="2025-11-13T11:56:00Z">
                            <w:rPr>
                              <w:rFonts w:ascii="Cambria Math" w:hAnsi="Cambria Math"/>
                              <w:i/>
                              <w:sz w:val="20"/>
                              <w:szCs w:val="20"/>
                            </w:rPr>
                          </w:ins>
                        </m:ctrlPr>
                      </m:e>
                      <m:sub>
                        <w:ins w:id="1365" w:author="AI YIFENG" w:date="2025-11-13T11:56:00Z">
                          <m:r>
                            <m:rPr/>
                            <w:rPr>
                              <w:rFonts w:ascii="Cambria Math" w:hAnsi="Cambria Math"/>
                              <w:sz w:val="20"/>
                              <w:szCs w:val="20"/>
                            </w:rPr>
                            <m:t>n</m:t>
                          </m:r>
                        </w:ins>
                        <m:ctrlPr>
                          <w:ins w:id="1366" w:author="AI YIFENG" w:date="2025-11-13T11:56:00Z">
                            <w:rPr>
                              <w:rFonts w:ascii="Cambria Math" w:hAnsi="Cambria Math"/>
                              <w:i/>
                              <w:sz w:val="20"/>
                              <w:szCs w:val="20"/>
                            </w:rPr>
                          </w:ins>
                        </m:ctrlPr>
                      </m:sub>
                    </m:sSub>
                    <m:ctrlPr>
                      <w:ins w:id="1367" w:author="AI YIFENG" w:date="2025-11-13T11:56:00Z">
                        <w:rPr>
                          <w:rFonts w:ascii="Cambria Math" w:hAnsi="Cambria Math"/>
                          <w:i/>
                          <w:sz w:val="20"/>
                          <w:szCs w:val="20"/>
                        </w:rPr>
                      </w:ins>
                    </m:ctrlPr>
                  </m:e>
                </m:d>
              </m:oMath>
            </m:oMathPara>
          </w:p>
        </w:tc>
        <w:tc>
          <w:tcPr>
            <w:tcW w:w="528" w:type="dxa"/>
          </w:tcPr>
          <w:p w14:paraId="38153815">
            <w:pPr>
              <w:spacing w:before="156" w:beforeLines="50" w:after="0" w:line="240" w:lineRule="auto"/>
              <w:jc w:val="both"/>
              <w:rPr>
                <w:ins w:id="1369" w:author="AI YIFENG" w:date="2025-11-13T11:56:00Z"/>
                <w:sz w:val="24"/>
              </w:rPr>
              <w:pPrChange w:id="1368" w:author="WPS_1699502026" w:date="2025-11-25T23:42:00Z">
                <w:pPr>
                  <w:spacing w:before="258" w:beforeLines="83" w:after="0" w:line="240" w:lineRule="auto"/>
                  <w:jc w:val="both"/>
                </w:pPr>
              </w:pPrChange>
            </w:pPr>
            <w:ins w:id="1370" w:author="AI YIFENG" w:date="2025-11-13T11:56:00Z">
              <w:r>
                <w:rPr>
                  <w:sz w:val="24"/>
                </w:rPr>
                <w:t>(</w:t>
              </w:r>
            </w:ins>
            <w:ins w:id="1371" w:author="AI YIFENG" w:date="2025-11-13T11:56:00Z">
              <w:r>
                <w:rPr>
                  <w:rFonts w:hint="eastAsia"/>
                  <w:sz w:val="24"/>
                </w:rPr>
                <w:t>6</w:t>
              </w:r>
            </w:ins>
            <w:ins w:id="1372" w:author="AI YIFENG" w:date="2025-11-13T11:56:00Z">
              <w:r>
                <w:rPr>
                  <w:sz w:val="24"/>
                </w:rPr>
                <w:t>)</w:t>
              </w:r>
            </w:ins>
          </w:p>
        </w:tc>
      </w:tr>
      <w:tr w14:paraId="39AD96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del w:id="1373" w:author="AI YIFENG" w:date="2025-11-13T11:56:00Z"/>
        </w:trPr>
        <w:tc>
          <w:tcPr>
            <w:tcW w:w="7994" w:type="dxa"/>
          </w:tcPr>
          <w:p w14:paraId="495978D2">
            <w:pPr>
              <w:spacing w:after="0" w:line="240" w:lineRule="auto"/>
              <w:jc w:val="center"/>
              <w:rPr>
                <w:del w:id="1374" w:author="AI YIFENG" w:date="2025-11-13T11:56:00Z"/>
                <w:sz w:val="24"/>
              </w:rPr>
            </w:pPr>
            <m:oMath>
              <w:del w:id="1375" w:author="AI YIFENG" w:date="2025-11-13T11:56:00Z">
                <m:r>
                  <m:rPr>
                    <m:sty m:val="p"/>
                  </m:rPr>
                  <w:rPr>
                    <w:rFonts w:ascii="Cambria Math" w:hAnsi="Cambria Math"/>
                    <w:sz w:val="24"/>
                  </w:rPr>
                  <m:t>log⁡</m:t>
                </m:r>
              </w:del>
            </m:oMath>
            <w:del w:id="1376" w:author="AI YIFENG" w:date="2025-11-13T11:56:00Z">
              <w:r>
                <w:rPr>
                  <w:sz w:val="24"/>
                </w:rPr>
                <w:drawing>
                  <wp:inline distT="0" distB="0" distL="0" distR="0">
                    <wp:extent cx="3007995" cy="487045"/>
                    <wp:effectExtent l="0" t="0" r="1905" b="8255"/>
                    <wp:docPr id="13156699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69965" name="图片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007995" cy="487045"/>
                            </a:xfrm>
                            <a:prstGeom prst="rect">
                              <a:avLst/>
                            </a:prstGeom>
                            <a:noFill/>
                            <a:ln>
                              <a:noFill/>
                            </a:ln>
                          </pic:spPr>
                        </pic:pic>
                      </a:graphicData>
                    </a:graphic>
                  </wp:inline>
                </w:drawing>
              </w:r>
            </w:del>
          </w:p>
        </w:tc>
        <w:tc>
          <w:tcPr>
            <w:tcW w:w="528" w:type="dxa"/>
          </w:tcPr>
          <w:p w14:paraId="087CE017">
            <w:pPr>
              <w:spacing w:before="262" w:beforeLines="84" w:after="0" w:line="240" w:lineRule="auto"/>
              <w:jc w:val="both"/>
              <w:rPr>
                <w:del w:id="1378" w:author="AI YIFENG" w:date="2025-11-13T11:56:00Z"/>
                <w:sz w:val="24"/>
              </w:rPr>
            </w:pPr>
            <w:del w:id="1379" w:author="AI YIFENG" w:date="2025-11-13T11:56:00Z">
              <w:r>
                <w:rPr>
                  <w:sz w:val="24"/>
                </w:rPr>
                <w:delText>(6)</w:delText>
              </w:r>
            </w:del>
          </w:p>
        </w:tc>
      </w:tr>
    </w:tbl>
    <w:p w14:paraId="5386506F">
      <w:pPr>
        <w:rPr>
          <w:rFonts w:cs="Times New Roman"/>
          <w:sz w:val="24"/>
        </w:rPr>
      </w:pPr>
      <w:del w:id="1380" w:author="AI YIFENG" w:date="2025-11-13T11:56:00Z">
        <w:r>
          <w:rPr>
            <w:sz w:val="24"/>
          </w:rPr>
          <w:delText>w</w:delText>
        </w:r>
      </w:del>
      <w:r>
        <w:rPr>
          <w:sz w:val="24"/>
        </w:rPr>
        <w:t>here we have used the</w:t>
      </w:r>
      <w:r>
        <w:rPr>
          <w:rFonts w:hint="eastAsia"/>
          <w:sz w:val="24"/>
        </w:rPr>
        <w:t xml:space="preserve"> fact that:</w:t>
      </w:r>
    </w:p>
    <w:tbl>
      <w:tblPr>
        <w:tblStyle w:val="19"/>
        <w:tblW w:w="8527"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880"/>
        <w:gridCol w:w="119"/>
        <w:gridCol w:w="528"/>
      </w:tblGrid>
      <w:tr w14:paraId="618D75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ins w:id="1381" w:author="AI YIFENG" w:date="2025-11-13T11:57:00Z"/>
        </w:trPr>
        <w:tc>
          <w:tcPr>
            <w:tcW w:w="7999" w:type="dxa"/>
            <w:gridSpan w:val="2"/>
          </w:tcPr>
          <w:p w14:paraId="62C89B12">
            <w:pPr>
              <w:spacing w:after="0" w:line="240" w:lineRule="auto"/>
              <w:jc w:val="center"/>
              <w:rPr>
                <w:ins w:id="1382" w:author="AI YIFENG" w:date="2025-11-13T11:57:00Z"/>
                <w:i/>
                <w:sz w:val="20"/>
                <w:szCs w:val="20"/>
              </w:rPr>
            </w:pPr>
            <m:oMathPara>
              <m:oMath>
                <m:sSub>
                  <m:sSubPr>
                    <m:ctrlPr>
                      <w:ins w:id="1383" w:author="AI YIFENG" w:date="2025-11-13T11:57:00Z">
                        <w:rPr>
                          <w:rFonts w:ascii="Cambria Math" w:hAnsi="Cambria Math"/>
                          <w:i/>
                          <w:sz w:val="20"/>
                          <w:szCs w:val="20"/>
                        </w:rPr>
                      </w:ins>
                    </m:ctrlPr>
                  </m:sSubPr>
                  <m:e>
                    <w:ins w:id="1384" w:author="AI YIFENG" w:date="2025-11-13T11:57:00Z">
                      <m:r>
                        <m:rPr/>
                        <w:rPr>
                          <w:rFonts w:ascii="Cambria Math" w:hAnsi="Cambria Math"/>
                          <w:sz w:val="20"/>
                          <w:szCs w:val="20"/>
                        </w:rPr>
                        <m:t>∇</m:t>
                      </m:r>
                    </w:ins>
                    <m:ctrlPr>
                      <w:ins w:id="1385" w:author="AI YIFENG" w:date="2025-11-13T11:57:00Z">
                        <w:rPr>
                          <w:rFonts w:ascii="Cambria Math" w:hAnsi="Cambria Math"/>
                          <w:i/>
                          <w:sz w:val="20"/>
                          <w:szCs w:val="20"/>
                        </w:rPr>
                      </w:ins>
                    </m:ctrlPr>
                  </m:e>
                  <m:sub>
                    <m:sSub>
                      <m:sSubPr>
                        <m:ctrlPr>
                          <w:ins w:id="1386" w:author="AI YIFENG" w:date="2025-11-13T11:57:00Z">
                            <w:rPr>
                              <w:rFonts w:ascii="Cambria Math" w:hAnsi="Cambria Math"/>
                              <w:i/>
                              <w:sz w:val="20"/>
                              <w:szCs w:val="20"/>
                            </w:rPr>
                          </w:ins>
                        </m:ctrlPr>
                      </m:sSubPr>
                      <m:e>
                        <w:ins w:id="1387" w:author="AI YIFENG" w:date="2025-11-13T11:57:00Z">
                          <m:r>
                            <m:rPr/>
                            <w:rPr>
                              <w:rFonts w:ascii="Cambria Math" w:hAnsi="Cambria Math"/>
                              <w:sz w:val="20"/>
                              <w:szCs w:val="20"/>
                            </w:rPr>
                            <m:t>x</m:t>
                          </m:r>
                        </w:ins>
                        <m:ctrlPr>
                          <w:ins w:id="1388" w:author="AI YIFENG" w:date="2025-11-13T11:57:00Z">
                            <w:rPr>
                              <w:rFonts w:ascii="Cambria Math" w:hAnsi="Cambria Math"/>
                              <w:i/>
                              <w:sz w:val="20"/>
                              <w:szCs w:val="20"/>
                            </w:rPr>
                          </w:ins>
                        </m:ctrlPr>
                      </m:e>
                      <m:sub>
                        <w:ins w:id="1389" w:author="AI YIFENG" w:date="2025-11-13T11:57:00Z">
                          <m:r>
                            <m:rPr/>
                            <w:rPr>
                              <w:rFonts w:ascii="Cambria Math" w:hAnsi="Cambria Math"/>
                              <w:sz w:val="20"/>
                              <w:szCs w:val="20"/>
                            </w:rPr>
                            <m:t>i</m:t>
                          </m:r>
                        </w:ins>
                        <m:ctrlPr>
                          <w:ins w:id="1390" w:author="AI YIFENG" w:date="2025-11-13T11:57:00Z">
                            <w:rPr>
                              <w:rFonts w:ascii="Cambria Math" w:hAnsi="Cambria Math"/>
                              <w:i/>
                              <w:sz w:val="20"/>
                              <w:szCs w:val="20"/>
                            </w:rPr>
                          </w:ins>
                        </m:ctrlPr>
                      </m:sub>
                    </m:sSub>
                    <m:ctrlPr>
                      <w:ins w:id="1391" w:author="AI YIFENG" w:date="2025-11-13T11:57:00Z">
                        <w:rPr>
                          <w:rFonts w:ascii="Cambria Math" w:hAnsi="Cambria Math"/>
                          <w:i/>
                          <w:sz w:val="20"/>
                          <w:szCs w:val="20"/>
                        </w:rPr>
                      </w:ins>
                    </m:ctrlPr>
                  </m:sub>
                </m:sSub>
                <m:func>
                  <m:funcPr>
                    <m:ctrlPr>
                      <w:ins w:id="1392" w:author="AI YIFENG" w:date="2025-11-13T11:57:00Z">
                        <w:rPr>
                          <w:rFonts w:ascii="Cambria Math" w:hAnsi="Cambria Math"/>
                          <w:i/>
                          <w:sz w:val="20"/>
                          <w:szCs w:val="20"/>
                        </w:rPr>
                      </w:ins>
                    </m:ctrlPr>
                  </m:funcPr>
                  <m:fName>
                    <w:ins w:id="1393" w:author="AI YIFENG" w:date="2025-11-13T11:57:00Z">
                      <m:r>
                        <m:rPr/>
                        <w:rPr>
                          <w:rFonts w:ascii="Cambria Math" w:hAnsi="Cambria Math"/>
                          <w:sz w:val="20"/>
                          <w:szCs w:val="20"/>
                        </w:rPr>
                        <m:t>log</m:t>
                      </m:r>
                    </w:ins>
                    <m:ctrlPr>
                      <w:ins w:id="1394" w:author="AI YIFENG" w:date="2025-11-13T11:57:00Z">
                        <w:rPr>
                          <w:rFonts w:ascii="Cambria Math" w:hAnsi="Cambria Math"/>
                          <w:i/>
                          <w:sz w:val="20"/>
                          <w:szCs w:val="20"/>
                        </w:rPr>
                      </w:ins>
                    </m:ctrlPr>
                  </m:fName>
                  <m:e>
                    <m:d>
                      <m:dPr>
                        <m:ctrlPr>
                          <w:ins w:id="1395" w:author="AI YIFENG" w:date="2025-11-13T11:57:00Z">
                            <w:rPr>
                              <w:rFonts w:ascii="Cambria Math" w:hAnsi="Cambria Math"/>
                              <w:i/>
                              <w:sz w:val="20"/>
                              <w:szCs w:val="20"/>
                            </w:rPr>
                          </w:ins>
                        </m:ctrlPr>
                      </m:dPr>
                      <m:e>
                        <m:sSub>
                          <m:sSubPr>
                            <m:ctrlPr>
                              <w:ins w:id="1396" w:author="AI YIFENG" w:date="2025-11-13T11:57:00Z">
                                <w:rPr>
                                  <w:rFonts w:ascii="Cambria Math" w:hAnsi="Cambria Math"/>
                                  <w:i/>
                                  <w:sz w:val="20"/>
                                  <w:szCs w:val="20"/>
                                </w:rPr>
                              </w:ins>
                            </m:ctrlPr>
                          </m:sSubPr>
                          <m:e>
                            <w:ins w:id="1397" w:author="AI YIFENG" w:date="2025-11-13T11:57:00Z">
                              <m:r>
                                <m:rPr/>
                                <w:rPr>
                                  <w:rFonts w:ascii="Cambria Math" w:hAnsi="Cambria Math"/>
                                  <w:sz w:val="20"/>
                                  <w:szCs w:val="20"/>
                                </w:rPr>
                                <m:t>p</m:t>
                              </m:r>
                            </w:ins>
                            <m:ctrlPr>
                              <w:ins w:id="1398" w:author="AI YIFENG" w:date="2025-11-13T11:57:00Z">
                                <w:rPr>
                                  <w:rFonts w:ascii="Cambria Math" w:hAnsi="Cambria Math"/>
                                  <w:i/>
                                  <w:sz w:val="20"/>
                                  <w:szCs w:val="20"/>
                                </w:rPr>
                              </w:ins>
                            </m:ctrlPr>
                          </m:e>
                          <m:sub>
                            <w:ins w:id="1399" w:author="AI YIFENG" w:date="2025-11-13T11:57:00Z">
                              <m:r>
                                <m:rPr/>
                                <w:rPr>
                                  <w:rFonts w:ascii="Cambria Math" w:hAnsi="Cambria Math"/>
                                  <w:sz w:val="20"/>
                                  <w:szCs w:val="20"/>
                                </w:rPr>
                                <m:t>t</m:t>
                              </m:r>
                            </w:ins>
                            <m:ctrlPr>
                              <w:ins w:id="1400" w:author="AI YIFENG" w:date="2025-11-13T11:57:00Z">
                                <w:rPr>
                                  <w:rFonts w:ascii="Cambria Math" w:hAnsi="Cambria Math"/>
                                  <w:i/>
                                  <w:sz w:val="20"/>
                                  <w:szCs w:val="20"/>
                                </w:rPr>
                              </w:ins>
                            </m:ctrlPr>
                          </m:sub>
                        </m:sSub>
                        <m:d>
                          <m:dPr>
                            <m:ctrlPr>
                              <w:ins w:id="1401" w:author="AI YIFENG" w:date="2025-11-13T11:57:00Z">
                                <w:rPr>
                                  <w:rFonts w:ascii="Cambria Math" w:hAnsi="Cambria Math"/>
                                  <w:i/>
                                  <w:sz w:val="20"/>
                                  <w:szCs w:val="20"/>
                                </w:rPr>
                              </w:ins>
                            </m:ctrlPr>
                          </m:dPr>
                          <m:e>
                            <m:sSub>
                              <m:sSubPr>
                                <m:ctrlPr>
                                  <w:ins w:id="1402" w:author="AI YIFENG" w:date="2025-11-13T11:57:00Z">
                                    <w:rPr>
                                      <w:rFonts w:ascii="Cambria Math" w:hAnsi="Cambria Math"/>
                                      <w:i/>
                                      <w:sz w:val="20"/>
                                      <w:szCs w:val="20"/>
                                    </w:rPr>
                                  </w:ins>
                                </m:ctrlPr>
                              </m:sSubPr>
                              <m:e>
                                <w:ins w:id="1403" w:author="AI YIFENG" w:date="2025-11-13T11:57:00Z">
                                  <m:r>
                                    <m:rPr/>
                                    <w:rPr>
                                      <w:rFonts w:ascii="Cambria Math" w:hAnsi="Cambria Math"/>
                                      <w:sz w:val="20"/>
                                      <w:szCs w:val="20"/>
                                    </w:rPr>
                                    <m:t>x</m:t>
                                  </m:r>
                                </w:ins>
                                <m:ctrlPr>
                                  <w:ins w:id="1404" w:author="AI YIFENG" w:date="2025-11-13T11:57:00Z">
                                    <w:rPr>
                                      <w:rFonts w:ascii="Cambria Math" w:hAnsi="Cambria Math"/>
                                      <w:i/>
                                      <w:sz w:val="20"/>
                                      <w:szCs w:val="20"/>
                                    </w:rPr>
                                  </w:ins>
                                </m:ctrlPr>
                              </m:e>
                              <m:sub>
                                <w:ins w:id="1405" w:author="AI YIFENG" w:date="2025-11-13T11:57:00Z">
                                  <m:r>
                                    <m:rPr/>
                                    <w:rPr>
                                      <w:rFonts w:ascii="Cambria Math" w:hAnsi="Cambria Math"/>
                                      <w:sz w:val="20"/>
                                      <w:szCs w:val="20"/>
                                    </w:rPr>
                                    <m:t>t</m:t>
                                  </m:r>
                                </w:ins>
                                <m:ctrlPr>
                                  <w:ins w:id="1406" w:author="AI YIFENG" w:date="2025-11-13T11:57:00Z">
                                    <w:rPr>
                                      <w:rFonts w:ascii="Cambria Math" w:hAnsi="Cambria Math"/>
                                      <w:i/>
                                      <w:sz w:val="20"/>
                                      <w:szCs w:val="20"/>
                                    </w:rPr>
                                  </w:ins>
                                </m:ctrlPr>
                              </m:sub>
                            </m:sSub>
                            <m:ctrlPr>
                              <w:ins w:id="1407" w:author="AI YIFENG" w:date="2025-11-13T11:57:00Z">
                                <w:rPr>
                                  <w:rFonts w:ascii="Cambria Math" w:hAnsi="Cambria Math"/>
                                  <w:i/>
                                  <w:sz w:val="20"/>
                                  <w:szCs w:val="20"/>
                                </w:rPr>
                              </w:ins>
                            </m:ctrlPr>
                          </m:e>
                        </m:d>
                        <m:ctrlPr>
                          <w:ins w:id="1408" w:author="AI YIFENG" w:date="2025-11-13T11:57:00Z">
                            <w:rPr>
                              <w:rFonts w:ascii="Cambria Math" w:hAnsi="Cambria Math"/>
                              <w:i/>
                              <w:sz w:val="20"/>
                              <w:szCs w:val="20"/>
                            </w:rPr>
                          </w:ins>
                        </m:ctrlPr>
                      </m:e>
                      <m:e>
                        <m:sSub>
                          <m:sSubPr>
                            <m:ctrlPr>
                              <w:ins w:id="1409" w:author="AI YIFENG" w:date="2025-11-13T11:57:00Z">
                                <w:rPr>
                                  <w:rFonts w:ascii="Cambria Math" w:hAnsi="Cambria Math"/>
                                  <w:i/>
                                  <w:sz w:val="20"/>
                                  <w:szCs w:val="20"/>
                                </w:rPr>
                              </w:ins>
                            </m:ctrlPr>
                          </m:sSubPr>
                          <m:e>
                            <w:ins w:id="1410" w:author="AI YIFENG" w:date="2025-11-13T11:57:00Z">
                              <m:r>
                                <m:rPr/>
                                <w:rPr>
                                  <w:rFonts w:ascii="Cambria Math" w:hAnsi="Cambria Math"/>
                                  <w:sz w:val="20"/>
                                  <w:szCs w:val="20"/>
                                </w:rPr>
                                <m:t>c</m:t>
                              </m:r>
                            </w:ins>
                            <m:ctrlPr>
                              <w:ins w:id="1411" w:author="AI YIFENG" w:date="2025-11-13T11:57:00Z">
                                <w:rPr>
                                  <w:rFonts w:ascii="Cambria Math" w:hAnsi="Cambria Math"/>
                                  <w:i/>
                                  <w:sz w:val="20"/>
                                  <w:szCs w:val="20"/>
                                </w:rPr>
                              </w:ins>
                            </m:ctrlPr>
                          </m:e>
                          <m:sub>
                            <w:ins w:id="1412" w:author="AI YIFENG" w:date="2025-11-13T11:57:00Z">
                              <m:r>
                                <m:rPr/>
                                <w:rPr>
                                  <w:rFonts w:ascii="Cambria Math" w:hAnsi="Cambria Math"/>
                                  <w:sz w:val="20"/>
                                  <w:szCs w:val="20"/>
                                </w:rPr>
                                <m:t>1</m:t>
                              </m:r>
                            </w:ins>
                            <m:ctrlPr>
                              <w:ins w:id="1413" w:author="AI YIFENG" w:date="2025-11-13T11:57:00Z">
                                <w:rPr>
                                  <w:rFonts w:ascii="Cambria Math" w:hAnsi="Cambria Math"/>
                                  <w:i/>
                                  <w:sz w:val="20"/>
                                  <w:szCs w:val="20"/>
                                </w:rPr>
                              </w:ins>
                            </m:ctrlPr>
                          </m:sub>
                        </m:sSub>
                        <w:ins w:id="1414" w:author="AI YIFENG" w:date="2025-11-13T11:57:00Z">
                          <m:r>
                            <m:rPr/>
                            <w:rPr>
                              <w:rFonts w:ascii="Cambria Math" w:hAnsi="Cambria Math"/>
                              <w:sz w:val="20"/>
                              <w:szCs w:val="20"/>
                            </w:rPr>
                            <m:t>,</m:t>
                          </m:r>
                        </w:ins>
                        <m:sSub>
                          <m:sSubPr>
                            <m:ctrlPr>
                              <w:ins w:id="1415" w:author="AI YIFENG" w:date="2025-11-13T11:57:00Z">
                                <w:rPr>
                                  <w:rFonts w:ascii="Cambria Math" w:hAnsi="Cambria Math"/>
                                  <w:i/>
                                  <w:sz w:val="20"/>
                                  <w:szCs w:val="20"/>
                                </w:rPr>
                              </w:ins>
                            </m:ctrlPr>
                          </m:sSubPr>
                          <m:e>
                            <w:ins w:id="1416" w:author="AI YIFENG" w:date="2025-11-13T11:57:00Z">
                              <m:r>
                                <m:rPr/>
                                <w:rPr>
                                  <w:rFonts w:ascii="Cambria Math" w:hAnsi="Cambria Math"/>
                                  <w:sz w:val="20"/>
                                  <w:szCs w:val="20"/>
                                </w:rPr>
                                <m:t>c</m:t>
                              </m:r>
                            </w:ins>
                            <m:ctrlPr>
                              <w:ins w:id="1417" w:author="AI YIFENG" w:date="2025-11-13T11:57:00Z">
                                <w:rPr>
                                  <w:rFonts w:ascii="Cambria Math" w:hAnsi="Cambria Math"/>
                                  <w:i/>
                                  <w:sz w:val="20"/>
                                  <w:szCs w:val="20"/>
                                </w:rPr>
                              </w:ins>
                            </m:ctrlPr>
                          </m:e>
                          <m:sub>
                            <w:ins w:id="1418" w:author="AI YIFENG" w:date="2025-11-13T11:57:00Z">
                              <m:r>
                                <m:rPr/>
                                <w:rPr>
                                  <w:rFonts w:ascii="Cambria Math" w:hAnsi="Cambria Math"/>
                                  <w:sz w:val="20"/>
                                  <w:szCs w:val="20"/>
                                </w:rPr>
                                <m:t>2</m:t>
                              </m:r>
                            </w:ins>
                            <m:ctrlPr>
                              <w:ins w:id="1419" w:author="AI YIFENG" w:date="2025-11-13T11:57:00Z">
                                <w:rPr>
                                  <w:rFonts w:ascii="Cambria Math" w:hAnsi="Cambria Math"/>
                                  <w:i/>
                                  <w:sz w:val="20"/>
                                  <w:szCs w:val="20"/>
                                </w:rPr>
                              </w:ins>
                            </m:ctrlPr>
                          </m:sub>
                        </m:sSub>
                        <w:ins w:id="1420" w:author="AI YIFENG" w:date="2025-11-13T11:57:00Z">
                          <m:r>
                            <m:rPr/>
                            <w:rPr>
                              <w:rFonts w:ascii="Cambria Math" w:hAnsi="Cambria Math"/>
                              <w:sz w:val="20"/>
                              <w:szCs w:val="20"/>
                            </w:rPr>
                            <m:t>,…,</m:t>
                          </m:r>
                        </w:ins>
                        <m:sSub>
                          <m:sSubPr>
                            <m:ctrlPr>
                              <w:ins w:id="1421" w:author="AI YIFENG" w:date="2025-11-13T11:57:00Z">
                                <w:rPr>
                                  <w:rFonts w:ascii="Cambria Math" w:hAnsi="Cambria Math"/>
                                  <w:i/>
                                  <w:sz w:val="20"/>
                                  <w:szCs w:val="20"/>
                                </w:rPr>
                              </w:ins>
                            </m:ctrlPr>
                          </m:sSubPr>
                          <m:e>
                            <w:ins w:id="1422" w:author="AI YIFENG" w:date="2025-11-13T11:57:00Z">
                              <m:r>
                                <m:rPr/>
                                <w:rPr>
                                  <w:rFonts w:ascii="Cambria Math" w:hAnsi="Cambria Math"/>
                                  <w:sz w:val="20"/>
                                  <w:szCs w:val="20"/>
                                </w:rPr>
                                <m:t>c</m:t>
                              </m:r>
                            </w:ins>
                            <m:ctrlPr>
                              <w:ins w:id="1423" w:author="AI YIFENG" w:date="2025-11-13T11:57:00Z">
                                <w:rPr>
                                  <w:rFonts w:ascii="Cambria Math" w:hAnsi="Cambria Math"/>
                                  <w:i/>
                                  <w:sz w:val="20"/>
                                  <w:szCs w:val="20"/>
                                </w:rPr>
                              </w:ins>
                            </m:ctrlPr>
                          </m:e>
                          <m:sub>
                            <w:ins w:id="1424" w:author="AI YIFENG" w:date="2025-11-13T11:57:00Z">
                              <m:r>
                                <m:rPr/>
                                <w:rPr>
                                  <w:rFonts w:ascii="Cambria Math" w:hAnsi="Cambria Math"/>
                                  <w:sz w:val="20"/>
                                  <w:szCs w:val="20"/>
                                </w:rPr>
                                <m:t>n</m:t>
                              </m:r>
                            </w:ins>
                            <m:ctrlPr>
                              <w:ins w:id="1425" w:author="AI YIFENG" w:date="2025-11-13T11:57:00Z">
                                <w:rPr>
                                  <w:rFonts w:ascii="Cambria Math" w:hAnsi="Cambria Math"/>
                                  <w:i/>
                                  <w:sz w:val="20"/>
                                  <w:szCs w:val="20"/>
                                </w:rPr>
                              </w:ins>
                            </m:ctrlPr>
                          </m:sub>
                        </m:sSub>
                        <m:ctrlPr>
                          <w:ins w:id="1426" w:author="AI YIFENG" w:date="2025-11-13T11:57:00Z">
                            <w:rPr>
                              <w:rFonts w:ascii="Cambria Math" w:hAnsi="Cambria Math"/>
                              <w:i/>
                              <w:sz w:val="20"/>
                              <w:szCs w:val="20"/>
                            </w:rPr>
                          </w:ins>
                        </m:ctrlPr>
                      </m:e>
                    </m:d>
                    <m:ctrlPr>
                      <w:ins w:id="1427" w:author="AI YIFENG" w:date="2025-11-13T11:57:00Z">
                        <w:rPr>
                          <w:rFonts w:ascii="Cambria Math" w:hAnsi="Cambria Math"/>
                          <w:i/>
                          <w:sz w:val="20"/>
                          <w:szCs w:val="20"/>
                        </w:rPr>
                      </w:ins>
                    </m:ctrlPr>
                  </m:e>
                </m:func>
                <w:ins w:id="1428" w:author="AI YIFENG" w:date="2025-11-13T11:57:00Z">
                  <m:r>
                    <m:rPr/>
                    <w:rPr>
                      <w:rFonts w:ascii="Cambria Math" w:hAnsi="Cambria Math"/>
                      <w:sz w:val="20"/>
                      <w:szCs w:val="20"/>
                    </w:rPr>
                    <m:t>=</m:t>
                  </m:r>
                </w:ins>
                <m:sSub>
                  <m:sSubPr>
                    <m:ctrlPr>
                      <w:ins w:id="1429" w:author="AI YIFENG" w:date="2025-11-13T11:57:00Z">
                        <w:rPr>
                          <w:rFonts w:ascii="Cambria Math" w:hAnsi="Cambria Math"/>
                          <w:i/>
                          <w:sz w:val="20"/>
                          <w:szCs w:val="20"/>
                        </w:rPr>
                      </w:ins>
                    </m:ctrlPr>
                  </m:sSubPr>
                  <m:e>
                    <w:ins w:id="1430" w:author="AI YIFENG" w:date="2025-11-13T11:57:00Z">
                      <m:r>
                        <m:rPr/>
                        <w:rPr>
                          <w:rFonts w:ascii="Cambria Math" w:hAnsi="Cambria Math"/>
                          <w:sz w:val="20"/>
                          <w:szCs w:val="20"/>
                        </w:rPr>
                        <m:t>∇</m:t>
                      </m:r>
                    </w:ins>
                    <m:ctrlPr>
                      <w:ins w:id="1431" w:author="AI YIFENG" w:date="2025-11-13T11:57:00Z">
                        <w:rPr>
                          <w:rFonts w:ascii="Cambria Math" w:hAnsi="Cambria Math"/>
                          <w:i/>
                          <w:sz w:val="20"/>
                          <w:szCs w:val="20"/>
                        </w:rPr>
                      </w:ins>
                    </m:ctrlPr>
                  </m:e>
                  <m:sub>
                    <m:sSub>
                      <m:sSubPr>
                        <m:ctrlPr>
                          <w:ins w:id="1432" w:author="AI YIFENG" w:date="2025-11-13T11:57:00Z">
                            <w:rPr>
                              <w:rFonts w:ascii="Cambria Math" w:hAnsi="Cambria Math"/>
                              <w:i/>
                              <w:sz w:val="20"/>
                              <w:szCs w:val="20"/>
                            </w:rPr>
                          </w:ins>
                        </m:ctrlPr>
                      </m:sSubPr>
                      <m:e>
                        <w:ins w:id="1433" w:author="AI YIFENG" w:date="2025-11-13T11:57:00Z">
                          <m:r>
                            <m:rPr/>
                            <w:rPr>
                              <w:rFonts w:ascii="Cambria Math" w:hAnsi="Cambria Math"/>
                              <w:sz w:val="20"/>
                              <w:szCs w:val="20"/>
                            </w:rPr>
                            <m:t>x</m:t>
                          </m:r>
                        </w:ins>
                        <m:ctrlPr>
                          <w:ins w:id="1434" w:author="AI YIFENG" w:date="2025-11-13T11:57:00Z">
                            <w:rPr>
                              <w:rFonts w:ascii="Cambria Math" w:hAnsi="Cambria Math"/>
                              <w:i/>
                              <w:sz w:val="20"/>
                              <w:szCs w:val="20"/>
                            </w:rPr>
                          </w:ins>
                        </m:ctrlPr>
                      </m:e>
                      <m:sub>
                        <w:ins w:id="1435" w:author="AI YIFENG" w:date="2025-11-13T11:57:00Z">
                          <m:r>
                            <m:rPr/>
                            <w:rPr>
                              <w:rFonts w:ascii="Cambria Math" w:hAnsi="Cambria Math"/>
                              <w:sz w:val="20"/>
                              <w:szCs w:val="20"/>
                            </w:rPr>
                            <m:t>i</m:t>
                          </m:r>
                        </w:ins>
                        <m:ctrlPr>
                          <w:ins w:id="1436" w:author="AI YIFENG" w:date="2025-11-13T11:57:00Z">
                            <w:rPr>
                              <w:rFonts w:ascii="Cambria Math" w:hAnsi="Cambria Math"/>
                              <w:i/>
                              <w:sz w:val="20"/>
                              <w:szCs w:val="20"/>
                            </w:rPr>
                          </w:ins>
                        </m:ctrlPr>
                      </m:sub>
                    </m:sSub>
                    <m:ctrlPr>
                      <w:ins w:id="1437" w:author="AI YIFENG" w:date="2025-11-13T11:57:00Z">
                        <w:rPr>
                          <w:rFonts w:ascii="Cambria Math" w:hAnsi="Cambria Math"/>
                          <w:i/>
                          <w:sz w:val="20"/>
                          <w:szCs w:val="20"/>
                        </w:rPr>
                      </w:ins>
                    </m:ctrlPr>
                  </m:sub>
                </m:sSub>
                <m:func>
                  <m:funcPr>
                    <m:ctrlPr>
                      <w:ins w:id="1438" w:author="AI YIFENG" w:date="2025-11-13T11:57:00Z">
                        <w:rPr>
                          <w:rFonts w:ascii="Cambria Math" w:hAnsi="Cambria Math"/>
                          <w:i/>
                          <w:sz w:val="20"/>
                          <w:szCs w:val="20"/>
                        </w:rPr>
                      </w:ins>
                    </m:ctrlPr>
                  </m:funcPr>
                  <m:fName>
                    <w:ins w:id="1439" w:author="AI YIFENG" w:date="2025-11-13T11:57:00Z">
                      <m:r>
                        <m:rPr/>
                        <w:rPr>
                          <w:rFonts w:ascii="Cambria Math" w:hAnsi="Cambria Math"/>
                          <w:sz w:val="20"/>
                          <w:szCs w:val="20"/>
                        </w:rPr>
                        <m:t>log</m:t>
                      </m:r>
                    </w:ins>
                    <m:ctrlPr>
                      <w:ins w:id="1440" w:author="AI YIFENG" w:date="2025-11-13T11:57:00Z">
                        <w:rPr>
                          <w:rFonts w:ascii="Cambria Math" w:hAnsi="Cambria Math"/>
                          <w:i/>
                          <w:sz w:val="20"/>
                          <w:szCs w:val="20"/>
                        </w:rPr>
                      </w:ins>
                    </m:ctrlPr>
                  </m:fName>
                  <m:e>
                    <m:d>
                      <m:dPr>
                        <m:ctrlPr>
                          <w:ins w:id="1441" w:author="AI YIFENG" w:date="2025-11-13T11:57:00Z">
                            <w:rPr>
                              <w:rFonts w:ascii="Cambria Math" w:hAnsi="Cambria Math"/>
                              <w:i/>
                              <w:sz w:val="20"/>
                              <w:szCs w:val="20"/>
                            </w:rPr>
                          </w:ins>
                        </m:ctrlPr>
                      </m:dPr>
                      <m:e>
                        <m:sSub>
                          <m:sSubPr>
                            <m:ctrlPr>
                              <w:ins w:id="1442" w:author="AI YIFENG" w:date="2025-11-13T11:57:00Z">
                                <w:rPr>
                                  <w:rFonts w:ascii="Cambria Math" w:hAnsi="Cambria Math"/>
                                  <w:i/>
                                  <w:sz w:val="20"/>
                                  <w:szCs w:val="20"/>
                                </w:rPr>
                              </w:ins>
                            </m:ctrlPr>
                          </m:sSubPr>
                          <m:e>
                            <w:ins w:id="1443" w:author="AI YIFENG" w:date="2025-11-13T11:57:00Z">
                              <m:r>
                                <m:rPr/>
                                <w:rPr>
                                  <w:rFonts w:ascii="Cambria Math" w:hAnsi="Cambria Math"/>
                                  <w:sz w:val="20"/>
                                  <w:szCs w:val="20"/>
                                </w:rPr>
                                <m:t>p</m:t>
                              </m:r>
                            </w:ins>
                            <m:ctrlPr>
                              <w:ins w:id="1444" w:author="AI YIFENG" w:date="2025-11-13T11:57:00Z">
                                <w:rPr>
                                  <w:rFonts w:ascii="Cambria Math" w:hAnsi="Cambria Math"/>
                                  <w:i/>
                                  <w:sz w:val="20"/>
                                  <w:szCs w:val="20"/>
                                </w:rPr>
                              </w:ins>
                            </m:ctrlPr>
                          </m:e>
                          <m:sub>
                            <w:ins w:id="1445" w:author="AI YIFENG" w:date="2025-11-13T11:57:00Z">
                              <m:r>
                                <m:rPr/>
                                <w:rPr>
                                  <w:rFonts w:ascii="Cambria Math" w:hAnsi="Cambria Math"/>
                                  <w:sz w:val="20"/>
                                  <w:szCs w:val="20"/>
                                </w:rPr>
                                <m:t>t</m:t>
                              </m:r>
                            </w:ins>
                            <m:ctrlPr>
                              <w:ins w:id="1446" w:author="AI YIFENG" w:date="2025-11-13T11:57:00Z">
                                <w:rPr>
                                  <w:rFonts w:ascii="Cambria Math" w:hAnsi="Cambria Math"/>
                                  <w:i/>
                                  <w:sz w:val="20"/>
                                  <w:szCs w:val="20"/>
                                </w:rPr>
                              </w:ins>
                            </m:ctrlPr>
                          </m:sub>
                        </m:sSub>
                        <m:d>
                          <m:dPr>
                            <m:ctrlPr>
                              <w:ins w:id="1447" w:author="AI YIFENG" w:date="2025-11-13T11:57:00Z">
                                <w:rPr>
                                  <w:rFonts w:ascii="Cambria Math" w:hAnsi="Cambria Math"/>
                                  <w:i/>
                                  <w:sz w:val="20"/>
                                  <w:szCs w:val="20"/>
                                </w:rPr>
                              </w:ins>
                            </m:ctrlPr>
                          </m:dPr>
                          <m:e>
                            <m:sSub>
                              <m:sSubPr>
                                <m:ctrlPr>
                                  <w:ins w:id="1448" w:author="AI YIFENG" w:date="2025-11-13T11:57:00Z">
                                    <w:rPr>
                                      <w:rFonts w:ascii="Cambria Math" w:hAnsi="Cambria Math"/>
                                      <w:i/>
                                      <w:sz w:val="20"/>
                                      <w:szCs w:val="20"/>
                                    </w:rPr>
                                  </w:ins>
                                </m:ctrlPr>
                              </m:sSubPr>
                              <m:e>
                                <w:ins w:id="1449" w:author="AI YIFENG" w:date="2025-11-13T11:57:00Z">
                                  <m:r>
                                    <m:rPr/>
                                    <w:rPr>
                                      <w:rFonts w:ascii="Cambria Math" w:hAnsi="Cambria Math"/>
                                      <w:sz w:val="20"/>
                                      <w:szCs w:val="20"/>
                                    </w:rPr>
                                    <m:t>x</m:t>
                                  </m:r>
                                </w:ins>
                                <m:ctrlPr>
                                  <w:ins w:id="1450" w:author="AI YIFENG" w:date="2025-11-13T11:57:00Z">
                                    <w:rPr>
                                      <w:rFonts w:ascii="Cambria Math" w:hAnsi="Cambria Math"/>
                                      <w:i/>
                                      <w:sz w:val="20"/>
                                      <w:szCs w:val="20"/>
                                    </w:rPr>
                                  </w:ins>
                                </m:ctrlPr>
                              </m:e>
                              <m:sub>
                                <w:ins w:id="1451" w:author="AI YIFENG" w:date="2025-11-13T11:57:00Z">
                                  <m:r>
                                    <m:rPr/>
                                    <w:rPr>
                                      <w:rFonts w:ascii="Cambria Math" w:hAnsi="Cambria Math"/>
                                      <w:sz w:val="20"/>
                                      <w:szCs w:val="20"/>
                                    </w:rPr>
                                    <m:t>t</m:t>
                                  </m:r>
                                </w:ins>
                                <m:ctrlPr>
                                  <w:ins w:id="1452" w:author="AI YIFENG" w:date="2025-11-13T11:57:00Z">
                                    <w:rPr>
                                      <w:rFonts w:ascii="Cambria Math" w:hAnsi="Cambria Math"/>
                                      <w:i/>
                                      <w:sz w:val="20"/>
                                      <w:szCs w:val="20"/>
                                    </w:rPr>
                                  </w:ins>
                                </m:ctrlPr>
                              </m:sub>
                            </m:sSub>
                            <m:ctrlPr>
                              <w:ins w:id="1453" w:author="AI YIFENG" w:date="2025-11-13T11:57:00Z">
                                <w:rPr>
                                  <w:rFonts w:ascii="Cambria Math" w:hAnsi="Cambria Math"/>
                                  <w:i/>
                                  <w:sz w:val="20"/>
                                  <w:szCs w:val="20"/>
                                </w:rPr>
                              </w:ins>
                            </m:ctrlPr>
                          </m:e>
                        </m:d>
                        <m:ctrlPr>
                          <w:ins w:id="1454" w:author="AI YIFENG" w:date="2025-11-13T11:57:00Z">
                            <w:rPr>
                              <w:rFonts w:ascii="Cambria Math" w:hAnsi="Cambria Math"/>
                              <w:i/>
                              <w:sz w:val="20"/>
                              <w:szCs w:val="20"/>
                            </w:rPr>
                          </w:ins>
                        </m:ctrlPr>
                      </m:e>
                    </m:d>
                    <m:ctrlPr>
                      <w:ins w:id="1455" w:author="AI YIFENG" w:date="2025-11-13T11:57:00Z">
                        <w:rPr>
                          <w:rFonts w:ascii="Cambria Math" w:hAnsi="Cambria Math"/>
                          <w:i/>
                          <w:sz w:val="20"/>
                          <w:szCs w:val="20"/>
                        </w:rPr>
                      </w:ins>
                    </m:ctrlPr>
                  </m:e>
                </m:func>
                <w:ins w:id="1456" w:author="AI YIFENG" w:date="2025-11-13T11:57:00Z">
                  <m:r>
                    <m:rPr/>
                    <w:rPr>
                      <w:rFonts w:ascii="Cambria Math" w:hAnsi="Cambria Math"/>
                      <w:sz w:val="20"/>
                      <w:szCs w:val="20"/>
                    </w:rPr>
                    <m:t>+</m:t>
                  </m:r>
                </w:ins>
                <m:nary>
                  <m:naryPr>
                    <m:chr m:val="∑"/>
                    <m:limLoc m:val="undOvr"/>
                    <m:ctrlPr>
                      <w:ins w:id="1457" w:author="AI YIFENG" w:date="2025-11-13T11:57:00Z">
                        <w:rPr>
                          <w:rFonts w:ascii="Cambria Math" w:hAnsi="Cambria Math"/>
                          <w:i/>
                          <w:sz w:val="20"/>
                          <w:szCs w:val="20"/>
                        </w:rPr>
                      </w:ins>
                    </m:ctrlPr>
                  </m:naryPr>
                  <m:sub>
                    <w:ins w:id="1458" w:author="AI YIFENG" w:date="2025-11-13T11:57:00Z">
                      <m:r>
                        <m:rPr/>
                        <w:rPr>
                          <w:rFonts w:ascii="Cambria Math" w:hAnsi="Cambria Math"/>
                          <w:sz w:val="20"/>
                          <w:szCs w:val="20"/>
                        </w:rPr>
                        <m:t>i=0</m:t>
                      </m:r>
                    </w:ins>
                    <m:ctrlPr>
                      <w:ins w:id="1459" w:author="AI YIFENG" w:date="2025-11-13T11:57:00Z">
                        <w:rPr>
                          <w:rFonts w:ascii="Cambria Math" w:hAnsi="Cambria Math"/>
                          <w:i/>
                          <w:sz w:val="20"/>
                          <w:szCs w:val="20"/>
                        </w:rPr>
                      </w:ins>
                    </m:ctrlPr>
                  </m:sub>
                  <m:sup>
                    <w:ins w:id="1460" w:author="AI YIFENG" w:date="2025-11-13T11:57:00Z">
                      <m:r>
                        <m:rPr/>
                        <w:rPr>
                          <w:rFonts w:ascii="Cambria Math" w:hAnsi="Cambria Math"/>
                          <w:sz w:val="20"/>
                          <w:szCs w:val="20"/>
                        </w:rPr>
                        <m:t>n</m:t>
                      </m:r>
                    </w:ins>
                    <m:ctrlPr>
                      <w:ins w:id="1461" w:author="AI YIFENG" w:date="2025-11-13T11:57:00Z">
                        <w:rPr>
                          <w:rFonts w:ascii="Cambria Math" w:hAnsi="Cambria Math"/>
                          <w:i/>
                          <w:sz w:val="20"/>
                          <w:szCs w:val="20"/>
                        </w:rPr>
                      </w:ins>
                    </m:ctrlPr>
                  </m:sup>
                  <m:e>
                    <m:sSub>
                      <m:sSubPr>
                        <m:ctrlPr>
                          <w:ins w:id="1462" w:author="AI YIFENG" w:date="2025-11-13T11:57:00Z">
                            <w:rPr>
                              <w:rFonts w:ascii="Cambria Math" w:hAnsi="Cambria Math"/>
                              <w:i/>
                              <w:sz w:val="20"/>
                              <w:szCs w:val="20"/>
                            </w:rPr>
                          </w:ins>
                        </m:ctrlPr>
                      </m:sSubPr>
                      <m:e>
                        <w:ins w:id="1463" w:author="AI YIFENG" w:date="2025-11-13T11:57:00Z">
                          <m:r>
                            <m:rPr/>
                            <w:rPr>
                              <w:rFonts w:ascii="Cambria Math" w:hAnsi="Cambria Math"/>
                              <w:sz w:val="20"/>
                              <w:szCs w:val="20"/>
                            </w:rPr>
                            <m:t>∇</m:t>
                          </m:r>
                        </w:ins>
                        <m:ctrlPr>
                          <w:ins w:id="1464" w:author="AI YIFENG" w:date="2025-11-13T11:57:00Z">
                            <w:rPr>
                              <w:rFonts w:ascii="Cambria Math" w:hAnsi="Cambria Math"/>
                              <w:i/>
                              <w:sz w:val="20"/>
                              <w:szCs w:val="20"/>
                            </w:rPr>
                          </w:ins>
                        </m:ctrlPr>
                      </m:e>
                      <m:sub>
                        <m:sSub>
                          <m:sSubPr>
                            <m:ctrlPr>
                              <w:ins w:id="1465" w:author="AI YIFENG" w:date="2025-11-13T11:57:00Z">
                                <w:rPr>
                                  <w:rFonts w:ascii="Cambria Math" w:hAnsi="Cambria Math"/>
                                  <w:i/>
                                  <w:sz w:val="20"/>
                                  <w:szCs w:val="20"/>
                                </w:rPr>
                              </w:ins>
                            </m:ctrlPr>
                          </m:sSubPr>
                          <m:e>
                            <w:ins w:id="1466" w:author="AI YIFENG" w:date="2025-11-13T11:57:00Z">
                              <m:r>
                                <m:rPr/>
                                <w:rPr>
                                  <w:rFonts w:ascii="Cambria Math" w:hAnsi="Cambria Math"/>
                                  <w:sz w:val="20"/>
                                  <w:szCs w:val="20"/>
                                </w:rPr>
                                <m:t>x</m:t>
                              </m:r>
                            </w:ins>
                            <m:ctrlPr>
                              <w:ins w:id="1467" w:author="AI YIFENG" w:date="2025-11-13T11:57:00Z">
                                <w:rPr>
                                  <w:rFonts w:ascii="Cambria Math" w:hAnsi="Cambria Math"/>
                                  <w:i/>
                                  <w:sz w:val="20"/>
                                  <w:szCs w:val="20"/>
                                </w:rPr>
                              </w:ins>
                            </m:ctrlPr>
                          </m:e>
                          <m:sub>
                            <w:ins w:id="1468" w:author="AI YIFENG" w:date="2025-11-13T11:57:00Z">
                              <m:r>
                                <m:rPr/>
                                <w:rPr>
                                  <w:rFonts w:ascii="Cambria Math" w:hAnsi="Cambria Math"/>
                                  <w:sz w:val="20"/>
                                  <w:szCs w:val="20"/>
                                </w:rPr>
                                <m:t>i</m:t>
                              </m:r>
                            </w:ins>
                            <m:ctrlPr>
                              <w:ins w:id="1469" w:author="AI YIFENG" w:date="2025-11-13T11:57:00Z">
                                <w:rPr>
                                  <w:rFonts w:ascii="Cambria Math" w:hAnsi="Cambria Math"/>
                                  <w:i/>
                                  <w:sz w:val="20"/>
                                  <w:szCs w:val="20"/>
                                </w:rPr>
                              </w:ins>
                            </m:ctrlPr>
                          </m:sub>
                        </m:sSub>
                        <m:ctrlPr>
                          <w:ins w:id="1470" w:author="AI YIFENG" w:date="2025-11-13T11:57:00Z">
                            <w:rPr>
                              <w:rFonts w:ascii="Cambria Math" w:hAnsi="Cambria Math"/>
                              <w:i/>
                              <w:sz w:val="20"/>
                              <w:szCs w:val="20"/>
                            </w:rPr>
                          </w:ins>
                        </m:ctrlPr>
                      </m:sub>
                    </m:sSub>
                    <m:ctrlPr>
                      <w:ins w:id="1471" w:author="AI YIFENG" w:date="2025-11-13T11:57:00Z">
                        <w:rPr>
                          <w:rFonts w:ascii="Cambria Math" w:hAnsi="Cambria Math"/>
                          <w:i/>
                          <w:sz w:val="20"/>
                          <w:szCs w:val="20"/>
                        </w:rPr>
                      </w:ins>
                    </m:ctrlPr>
                  </m:e>
                </m:nary>
                <w:ins w:id="1472" w:author="AI YIFENG" w:date="2025-11-13T11:57:00Z">
                  <m:r>
                    <m:rPr/>
                    <w:rPr>
                      <w:rFonts w:ascii="Cambria Math" w:hAnsi="Cambria Math"/>
                      <w:sz w:val="20"/>
                      <w:szCs w:val="20"/>
                    </w:rPr>
                    <m:t>log⁡(</m:t>
                  </m:r>
                </w:ins>
                <m:sSub>
                  <m:sSubPr>
                    <m:ctrlPr>
                      <w:ins w:id="1473" w:author="AI YIFENG" w:date="2025-11-13T11:57:00Z">
                        <w:rPr>
                          <w:rFonts w:ascii="Cambria Math" w:hAnsi="Cambria Math"/>
                          <w:i/>
                          <w:sz w:val="20"/>
                          <w:szCs w:val="20"/>
                        </w:rPr>
                      </w:ins>
                    </m:ctrlPr>
                  </m:sSubPr>
                  <m:e>
                    <w:ins w:id="1474" w:author="AI YIFENG" w:date="2025-11-13T11:57:00Z">
                      <m:r>
                        <m:rPr/>
                        <w:rPr>
                          <w:rFonts w:ascii="Cambria Math" w:hAnsi="Cambria Math"/>
                          <w:sz w:val="20"/>
                          <w:szCs w:val="20"/>
                        </w:rPr>
                        <m:t>c</m:t>
                      </m:r>
                    </w:ins>
                    <m:ctrlPr>
                      <w:ins w:id="1475" w:author="AI YIFENG" w:date="2025-11-13T11:57:00Z">
                        <w:rPr>
                          <w:rFonts w:ascii="Cambria Math" w:hAnsi="Cambria Math"/>
                          <w:i/>
                          <w:sz w:val="20"/>
                          <w:szCs w:val="20"/>
                        </w:rPr>
                      </w:ins>
                    </m:ctrlPr>
                  </m:e>
                  <m:sub>
                    <w:ins w:id="1476" w:author="AI YIFENG" w:date="2025-11-13T11:57:00Z">
                      <m:r>
                        <m:rPr/>
                        <w:rPr>
                          <w:rFonts w:ascii="Cambria Math" w:hAnsi="Cambria Math"/>
                          <w:sz w:val="20"/>
                          <w:szCs w:val="20"/>
                        </w:rPr>
                        <m:t>i</m:t>
                      </m:r>
                    </w:ins>
                    <m:ctrlPr>
                      <w:ins w:id="1477" w:author="AI YIFENG" w:date="2025-11-13T11:57:00Z">
                        <w:rPr>
                          <w:rFonts w:ascii="Cambria Math" w:hAnsi="Cambria Math"/>
                          <w:i/>
                          <w:sz w:val="20"/>
                          <w:szCs w:val="20"/>
                        </w:rPr>
                      </w:ins>
                    </m:ctrlPr>
                  </m:sub>
                </m:sSub>
                <w:ins w:id="1478" w:author="AI YIFENG" w:date="2025-11-13T11:57:00Z">
                  <m:r>
                    <m:rPr/>
                    <w:rPr>
                      <w:rFonts w:ascii="Cambria Math" w:hAnsi="Cambria Math"/>
                      <w:sz w:val="20"/>
                      <w:szCs w:val="20"/>
                    </w:rPr>
                    <m:t>|</m:t>
                  </m:r>
                </w:ins>
                <m:sSub>
                  <m:sSubPr>
                    <m:ctrlPr>
                      <w:ins w:id="1479" w:author="AI YIFENG" w:date="2025-11-13T11:57:00Z">
                        <w:rPr>
                          <w:rFonts w:ascii="Cambria Math" w:hAnsi="Cambria Math"/>
                          <w:i/>
                          <w:sz w:val="20"/>
                          <w:szCs w:val="20"/>
                        </w:rPr>
                      </w:ins>
                    </m:ctrlPr>
                  </m:sSubPr>
                  <m:e>
                    <w:ins w:id="1480" w:author="AI YIFENG" w:date="2025-11-13T11:57:00Z">
                      <m:r>
                        <m:rPr/>
                        <w:rPr>
                          <w:rFonts w:ascii="Cambria Math" w:hAnsi="Cambria Math"/>
                          <w:sz w:val="20"/>
                          <w:szCs w:val="20"/>
                        </w:rPr>
                        <m:t>p</m:t>
                      </m:r>
                    </w:ins>
                    <m:ctrlPr>
                      <w:ins w:id="1481" w:author="AI YIFENG" w:date="2025-11-13T11:57:00Z">
                        <w:rPr>
                          <w:rFonts w:ascii="Cambria Math" w:hAnsi="Cambria Math"/>
                          <w:i/>
                          <w:sz w:val="20"/>
                          <w:szCs w:val="20"/>
                        </w:rPr>
                      </w:ins>
                    </m:ctrlPr>
                  </m:e>
                  <m:sub>
                    <w:ins w:id="1482" w:author="AI YIFENG" w:date="2025-11-13T11:57:00Z">
                      <m:r>
                        <m:rPr/>
                        <w:rPr>
                          <w:rFonts w:ascii="Cambria Math" w:hAnsi="Cambria Math"/>
                          <w:sz w:val="20"/>
                          <w:szCs w:val="20"/>
                        </w:rPr>
                        <m:t>t</m:t>
                      </m:r>
                    </w:ins>
                    <m:ctrlPr>
                      <w:ins w:id="1483" w:author="AI YIFENG" w:date="2025-11-13T11:57:00Z">
                        <w:rPr>
                          <w:rFonts w:ascii="Cambria Math" w:hAnsi="Cambria Math"/>
                          <w:i/>
                          <w:sz w:val="20"/>
                          <w:szCs w:val="20"/>
                        </w:rPr>
                      </w:ins>
                    </m:ctrlPr>
                  </m:sub>
                </m:sSub>
                <m:d>
                  <m:dPr>
                    <m:ctrlPr>
                      <w:ins w:id="1484" w:author="AI YIFENG" w:date="2025-11-13T11:57:00Z">
                        <w:rPr>
                          <w:rFonts w:ascii="Cambria Math" w:hAnsi="Cambria Math"/>
                          <w:i/>
                          <w:sz w:val="20"/>
                          <w:szCs w:val="20"/>
                        </w:rPr>
                      </w:ins>
                    </m:ctrlPr>
                  </m:dPr>
                  <m:e>
                    <m:sSub>
                      <m:sSubPr>
                        <m:ctrlPr>
                          <w:ins w:id="1485" w:author="AI YIFENG" w:date="2025-11-13T11:57:00Z">
                            <w:rPr>
                              <w:rFonts w:ascii="Cambria Math" w:hAnsi="Cambria Math"/>
                              <w:i/>
                              <w:sz w:val="20"/>
                              <w:szCs w:val="20"/>
                            </w:rPr>
                          </w:ins>
                        </m:ctrlPr>
                      </m:sSubPr>
                      <m:e>
                        <w:ins w:id="1486" w:author="AI YIFENG" w:date="2025-11-13T11:57:00Z">
                          <m:r>
                            <m:rPr/>
                            <w:rPr>
                              <w:rFonts w:ascii="Cambria Math" w:hAnsi="Cambria Math"/>
                              <w:sz w:val="20"/>
                              <w:szCs w:val="20"/>
                            </w:rPr>
                            <m:t>x</m:t>
                          </m:r>
                        </w:ins>
                        <m:ctrlPr>
                          <w:ins w:id="1487" w:author="AI YIFENG" w:date="2025-11-13T11:57:00Z">
                            <w:rPr>
                              <w:rFonts w:ascii="Cambria Math" w:hAnsi="Cambria Math"/>
                              <w:i/>
                              <w:sz w:val="20"/>
                              <w:szCs w:val="20"/>
                            </w:rPr>
                          </w:ins>
                        </m:ctrlPr>
                      </m:e>
                      <m:sub>
                        <w:ins w:id="1488" w:author="AI YIFENG" w:date="2025-11-13T11:57:00Z">
                          <m:r>
                            <m:rPr/>
                            <w:rPr>
                              <w:rFonts w:ascii="Cambria Math" w:hAnsi="Cambria Math"/>
                              <w:sz w:val="20"/>
                              <w:szCs w:val="20"/>
                            </w:rPr>
                            <m:t>t</m:t>
                          </m:r>
                        </w:ins>
                        <m:ctrlPr>
                          <w:ins w:id="1489" w:author="AI YIFENG" w:date="2025-11-13T11:57:00Z">
                            <w:rPr>
                              <w:rFonts w:ascii="Cambria Math" w:hAnsi="Cambria Math"/>
                              <w:i/>
                              <w:sz w:val="20"/>
                              <w:szCs w:val="20"/>
                            </w:rPr>
                          </w:ins>
                        </m:ctrlPr>
                      </m:sub>
                    </m:sSub>
                    <m:ctrlPr>
                      <w:ins w:id="1490" w:author="AI YIFENG" w:date="2025-11-13T11:57:00Z">
                        <w:rPr>
                          <w:rFonts w:ascii="Cambria Math" w:hAnsi="Cambria Math"/>
                          <w:i/>
                          <w:sz w:val="20"/>
                          <w:szCs w:val="20"/>
                        </w:rPr>
                      </w:ins>
                    </m:ctrlPr>
                  </m:e>
                </m:d>
                <w:ins w:id="1491" w:author="AI YIFENG" w:date="2025-11-13T11:57:00Z">
                  <m:r>
                    <m:rPr/>
                    <w:rPr>
                      <w:rFonts w:ascii="Cambria Math" w:hAnsi="Cambria Math"/>
                      <w:sz w:val="20"/>
                      <w:szCs w:val="20"/>
                    </w:rPr>
                    <m:t>)</m:t>
                  </m:r>
                </w:ins>
              </m:oMath>
            </m:oMathPara>
          </w:p>
        </w:tc>
        <w:tc>
          <w:tcPr>
            <w:tcW w:w="528" w:type="dxa"/>
          </w:tcPr>
          <w:p w14:paraId="644C6361">
            <w:pPr>
              <w:spacing w:before="258" w:beforeLines="83" w:after="0" w:line="240" w:lineRule="auto"/>
              <w:jc w:val="both"/>
              <w:rPr>
                <w:ins w:id="1492" w:author="AI YIFENG" w:date="2025-11-13T11:57:00Z"/>
                <w:sz w:val="24"/>
              </w:rPr>
            </w:pPr>
            <w:ins w:id="1493" w:author="AI YIFENG" w:date="2025-11-13T11:57:00Z">
              <w:r>
                <w:rPr>
                  <w:sz w:val="24"/>
                </w:rPr>
                <w:t>(</w:t>
              </w:r>
            </w:ins>
            <w:ins w:id="1494" w:author="AI YIFENG" w:date="2025-11-13T11:57:00Z">
              <w:r>
                <w:rPr>
                  <w:rFonts w:hint="eastAsia"/>
                  <w:sz w:val="24"/>
                </w:rPr>
                <w:t>7</w:t>
              </w:r>
            </w:ins>
            <w:ins w:id="1495" w:author="AI YIFENG" w:date="2025-11-13T11:57:00Z">
              <w:r>
                <w:rPr>
                  <w:sz w:val="24"/>
                </w:rPr>
                <w:t>)</w:t>
              </w:r>
            </w:ins>
          </w:p>
        </w:tc>
      </w:tr>
      <w:tr w14:paraId="1DDD50C0">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del w:id="1496" w:author="AI YIFENG" w:date="2025-11-13T11:57:00Z"/>
        </w:trPr>
        <w:tc>
          <w:tcPr>
            <w:tcW w:w="7880" w:type="dxa"/>
            <w:tcBorders>
              <w:top w:val="nil"/>
              <w:left w:val="nil"/>
              <w:bottom w:val="nil"/>
              <w:right w:val="nil"/>
            </w:tcBorders>
          </w:tcPr>
          <w:p w14:paraId="0AE75359">
            <w:pPr>
              <w:spacing w:after="0" w:line="240" w:lineRule="auto"/>
              <w:jc w:val="center"/>
              <w:rPr>
                <w:del w:id="1497" w:author="AI YIFENG" w:date="2025-11-13T11:57:00Z"/>
                <w:sz w:val="24"/>
              </w:rPr>
            </w:pPr>
            <m:oMath>
              <m:func>
                <w:bookmarkStart w:id="14" w:name="OLE_LINK7"/>
                <m:funcPr>
                  <m:ctrlPr>
                    <w:ins w:id="1498" w:author="AI YIFENG" w:date="2025-11-13T18:40:00Z">
                      <w:del w:id="1499" w:author="AI YIFENG" w:date="2025-11-13T11:57:00Z">
                        <w:rPr>
                          <w:rFonts w:ascii="Cambria Math" w:hAnsi="Cambria Math"/>
                          <w:sz w:val="24"/>
                        </w:rPr>
                      </w:del>
                    </w:ins>
                  </m:ctrlPr>
                </m:funcPr>
                <m:fName>
                  <w:del w:id="1500" w:author="AI YIFENG" w:date="2025-11-13T11:57:00Z">
                    <m:r>
                      <m:rPr>
                        <m:sty m:val="p"/>
                      </m:rPr>
                      <w:rPr>
                        <w:rFonts w:ascii="Cambria Math" w:hAnsi="Cambria Math"/>
                        <w:sz w:val="24"/>
                      </w:rPr>
                      <m:t>log</m:t>
                    </m:r>
                  </w:del>
                  <w:bookmarkEnd w:id="14"/>
                  <m:ctrlPr>
                    <w:ins w:id="1501" w:author="AI YIFENG" w:date="2025-11-13T18:40:00Z">
                      <w:del w:id="1502" w:author="AI YIFENG" w:date="2025-11-13T11:57:00Z">
                        <w:rPr>
                          <w:rFonts w:ascii="Cambria Math" w:hAnsi="Cambria Math"/>
                          <w:sz w:val="24"/>
                        </w:rPr>
                      </w:del>
                    </w:ins>
                  </m:ctrlPr>
                </m:fName>
                <m:e>
                  <m:ctrlPr>
                    <w:ins w:id="1503" w:author="AI YIFENG" w:date="2025-11-13T18:40:00Z">
                      <w:del w:id="1504" w:author="AI YIFENG" w:date="2025-11-13T11:57:00Z">
                        <w:rPr>
                          <w:rFonts w:ascii="Cambria Math" w:hAnsi="Cambria Math"/>
                          <w:sz w:val="24"/>
                        </w:rPr>
                      </w:del>
                    </w:ins>
                  </m:ctrlPr>
                </m:e>
              </m:func>
              <w:del w:id="1505" w:author="AI YIFENG" w:date="2025-11-13T11:57:00Z">
                <m:r>
                  <m:rPr>
                    <m:sty m:val="p"/>
                  </m:rPr>
                  <w:rPr>
                    <w:rFonts w:ascii="Cambria Math" w:hAnsi="Cambria Math"/>
                    <w:sz w:val="24"/>
                  </w:rPr>
                  <m:t>log⁡</m:t>
                </m:r>
              </w:del>
            </m:oMath>
            <w:del w:id="1506" w:author="AI YIFENG" w:date="2025-11-13T11:47:00Z">
              <w:r>
                <w:rPr>
                  <w:sz w:val="24"/>
                </w:rPr>
                <w:drawing>
                  <wp:inline distT="0" distB="0" distL="0" distR="0">
                    <wp:extent cx="4049395" cy="427355"/>
                    <wp:effectExtent l="0" t="0" r="8255" b="0"/>
                    <wp:docPr id="6600840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84057" name="图片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049395" cy="427355"/>
                            </a:xfrm>
                            <a:prstGeom prst="rect">
                              <a:avLst/>
                            </a:prstGeom>
                            <a:noFill/>
                            <a:ln>
                              <a:noFill/>
                            </a:ln>
                          </pic:spPr>
                        </pic:pic>
                      </a:graphicData>
                    </a:graphic>
                  </wp:inline>
                </w:drawing>
              </w:r>
            </w:del>
          </w:p>
        </w:tc>
        <w:tc>
          <w:tcPr>
            <w:tcW w:w="647" w:type="dxa"/>
            <w:gridSpan w:val="2"/>
            <w:tcBorders>
              <w:top w:val="nil"/>
              <w:left w:val="nil"/>
              <w:bottom w:val="nil"/>
              <w:right w:val="nil"/>
            </w:tcBorders>
          </w:tcPr>
          <w:p w14:paraId="36094D0A">
            <w:pPr>
              <w:spacing w:before="255" w:beforeLines="82" w:after="0" w:line="240" w:lineRule="auto"/>
              <w:jc w:val="center"/>
              <w:rPr>
                <w:del w:id="1508" w:author="AI YIFENG" w:date="2025-11-13T11:57:00Z"/>
                <w:sz w:val="24"/>
              </w:rPr>
            </w:pPr>
            <w:del w:id="1509" w:author="AI YIFENG" w:date="2025-11-13T11:57:00Z">
              <w:r>
                <w:rPr>
                  <w:sz w:val="24"/>
                </w:rPr>
                <w:delText>(7)</w:delText>
              </w:r>
            </w:del>
          </w:p>
        </w:tc>
      </w:tr>
    </w:tbl>
    <w:p w14:paraId="4E6FA09A">
      <w:pPr>
        <w:jc w:val="both"/>
        <w:rPr>
          <w:rFonts w:cs="Times New Roman"/>
          <w:sz w:val="24"/>
        </w:rPr>
      </w:pPr>
      <w:ins w:id="1510" w:author="AI YIFENG" w:date="2025-11-13T12:26:00Z">
        <w:r>
          <w:rPr>
            <w:rFonts w:hint="eastAsia"/>
            <w:sz w:val="24"/>
          </w:rPr>
          <w:t>I</w:t>
        </w:r>
      </w:ins>
      <w:del w:id="1511" w:author="AI YIFENG" w:date="2025-11-13T11:48:00Z">
        <w:r>
          <w:rPr>
            <w:rFonts w:hint="eastAsia"/>
            <w:sz w:val="24"/>
          </w:rPr>
          <w:delText>I</w:delText>
        </w:r>
      </w:del>
      <w:r>
        <w:rPr>
          <w:rFonts w:hint="eastAsia"/>
          <w:sz w:val="24"/>
        </w:rPr>
        <w:t xml:space="preserve">n our case, we have two conditions: lift-to-drag ratio guidance </w:t>
      </w:r>
      <w:r>
        <w:rPr>
          <w:rFonts w:hint="eastAsia"/>
          <w:i/>
          <w:iCs/>
          <w:sz w:val="24"/>
        </w:rPr>
        <w:t>c</w:t>
      </w:r>
      <w:r>
        <w:rPr>
          <w:rFonts w:hint="eastAsia"/>
          <w:i/>
          <w:iCs/>
          <w:sz w:val="24"/>
          <w:vertAlign w:val="subscript"/>
        </w:rPr>
        <w:t xml:space="preserve">l </w:t>
      </w:r>
      <w:r>
        <w:rPr>
          <w:rFonts w:hint="eastAsia"/>
          <w:sz w:val="24"/>
        </w:rPr>
        <w:t xml:space="preserve">and N-S equation guidance </w:t>
      </w:r>
      <m:oMath>
        <m:sSub>
          <m:sSubPr>
            <m:ctrlPr>
              <w:ins w:id="1512" w:author="AI YIFENG" w:date="2025-11-13T11:48:00Z">
                <w:rPr>
                  <w:rFonts w:ascii="Cambria Math" w:hAnsi="Cambria Math"/>
                  <w:i/>
                  <w:sz w:val="20"/>
                  <w:szCs w:val="20"/>
                  <w:rPrChange w:id="1513" w:author="AI YIFENG" w:date="2025-11-26T15:56:00Z">
                    <w:rPr>
                      <w:rFonts w:ascii="Cambria Math" w:hAnsi="Cambria Math"/>
                      <w:i/>
                      <w:sz w:val="24"/>
                    </w:rPr>
                  </w:rPrChange>
                </w:rPr>
              </w:ins>
            </m:ctrlPr>
          </m:sSubPr>
          <m:e>
            <w:ins w:id="1514" w:author="AI YIFENG" w:date="2025-11-13T11:48:00Z">
              <m:r>
                <m:rPr/>
                <w:rPr>
                  <w:rFonts w:ascii="Cambria Math" w:hAnsi="Cambria Math"/>
                  <w:sz w:val="20"/>
                  <w:szCs w:val="20"/>
                  <w:rPrChange w:id="1515" w:author="AI YIFENG" w:date="2025-11-26T15:56:00Z">
                    <w:rPr>
                      <w:rFonts w:ascii="Cambria Math" w:hAnsi="Cambria Math"/>
                      <w:sz w:val="24"/>
                    </w:rPr>
                  </w:rPrChange>
                </w:rPr>
                <m:t>c</m:t>
              </m:r>
            </w:ins>
            <m:ctrlPr>
              <w:ins w:id="1516" w:author="AI YIFENG" w:date="2025-11-13T11:48:00Z">
                <w:rPr>
                  <w:rFonts w:ascii="Cambria Math" w:hAnsi="Cambria Math"/>
                  <w:i/>
                  <w:sz w:val="20"/>
                  <w:szCs w:val="20"/>
                  <w:rPrChange w:id="1517" w:author="AI YIFENG" w:date="2025-11-26T15:56:00Z">
                    <w:rPr>
                      <w:rFonts w:ascii="Cambria Math" w:hAnsi="Cambria Math"/>
                      <w:i/>
                      <w:sz w:val="24"/>
                    </w:rPr>
                  </w:rPrChange>
                </w:rPr>
              </w:ins>
            </m:ctrlPr>
          </m:e>
          <m:sub>
            <w:ins w:id="1518" w:author="AI YIFENG" w:date="2025-11-13T11:48:00Z">
              <m:r>
                <m:rPr/>
                <w:rPr>
                  <w:rFonts w:ascii="Cambria Math" w:hAnsi="Cambria Math"/>
                  <w:sz w:val="20"/>
                  <w:szCs w:val="20"/>
                  <w:rPrChange w:id="1519" w:author="AI YIFENG" w:date="2025-11-26T15:56:00Z">
                    <w:rPr>
                      <w:rFonts w:ascii="Cambria Math" w:hAnsi="Cambria Math"/>
                      <w:sz w:val="24"/>
                    </w:rPr>
                  </w:rPrChange>
                </w:rPr>
                <m:t>ns</m:t>
              </m:r>
            </w:ins>
            <m:ctrlPr>
              <w:ins w:id="1520" w:author="AI YIFENG" w:date="2025-11-13T11:48:00Z">
                <w:rPr>
                  <w:rFonts w:ascii="Cambria Math" w:hAnsi="Cambria Math"/>
                  <w:i/>
                  <w:sz w:val="20"/>
                  <w:szCs w:val="20"/>
                  <w:rPrChange w:id="1521" w:author="AI YIFENG" w:date="2025-11-26T15:56:00Z">
                    <w:rPr>
                      <w:rFonts w:ascii="Cambria Math" w:hAnsi="Cambria Math"/>
                      <w:i/>
                      <w:sz w:val="24"/>
                    </w:rPr>
                  </w:rPrChange>
                </w:rPr>
              </w:ins>
            </m:ctrlPr>
          </m:sub>
        </m:sSub>
        <w:ins w:id="1522" w:author="AI YIFENG" w:date="2025-11-13T11:49:00Z">
          <m:r>
            <m:rPr/>
            <w:rPr>
              <w:rFonts w:ascii="Cambria Math" w:hAnsi="Cambria Math"/>
              <w:sz w:val="20"/>
              <w:szCs w:val="20"/>
              <w:rPrChange w:id="1523" w:author="AI YIFENG" w:date="2025-11-26T15:56:00Z">
                <w:rPr>
                  <w:rFonts w:ascii="Cambria Math" w:hAnsi="Cambria Math"/>
                  <w:sz w:val="24"/>
                </w:rPr>
              </w:rPrChange>
            </w:rPr>
            <m:t>=A(</m:t>
          </m:r>
        </w:ins>
        <m:sSub>
          <w:bookmarkStart w:id="15" w:name="OLE_LINK8"/>
          <m:sSubPr>
            <m:ctrlPr>
              <w:ins w:id="1524" w:author="AI YIFENG" w:date="2025-11-13T11:49:00Z">
                <w:rPr>
                  <w:rFonts w:ascii="Cambria Math" w:hAnsi="Cambria Math"/>
                  <w:i/>
                  <w:sz w:val="20"/>
                  <w:szCs w:val="20"/>
                  <w:rPrChange w:id="1525" w:author="AI YIFENG" w:date="2025-11-26T15:56:00Z">
                    <w:rPr>
                      <w:rFonts w:ascii="Cambria Math" w:hAnsi="Cambria Math"/>
                      <w:i/>
                      <w:sz w:val="24"/>
                    </w:rPr>
                  </w:rPrChange>
                </w:rPr>
              </w:ins>
            </m:ctrlPr>
          </m:sSubPr>
          <m:e>
            <w:ins w:id="1526" w:author="AI YIFENG" w:date="2025-11-13T11:49:00Z">
              <m:r>
                <m:rPr/>
                <w:rPr>
                  <w:rFonts w:ascii="Cambria Math" w:hAnsi="Cambria Math"/>
                  <w:sz w:val="20"/>
                  <w:szCs w:val="20"/>
                  <w:rPrChange w:id="1527" w:author="AI YIFENG" w:date="2025-11-26T15:56:00Z">
                    <w:rPr>
                      <w:rFonts w:ascii="Cambria Math" w:hAnsi="Cambria Math"/>
                      <w:sz w:val="24"/>
                    </w:rPr>
                  </w:rPrChange>
                </w:rPr>
                <m:t>x</m:t>
              </m:r>
            </w:ins>
            <m:ctrlPr>
              <w:ins w:id="1528" w:author="AI YIFENG" w:date="2025-11-13T11:49:00Z">
                <w:rPr>
                  <w:rFonts w:ascii="Cambria Math" w:hAnsi="Cambria Math"/>
                  <w:i/>
                  <w:sz w:val="20"/>
                  <w:szCs w:val="20"/>
                  <w:rPrChange w:id="1529" w:author="AI YIFENG" w:date="2025-11-26T15:56:00Z">
                    <w:rPr>
                      <w:rFonts w:ascii="Cambria Math" w:hAnsi="Cambria Math"/>
                      <w:i/>
                      <w:sz w:val="24"/>
                    </w:rPr>
                  </w:rPrChange>
                </w:rPr>
              </w:ins>
            </m:ctrlPr>
          </m:e>
          <m:sub>
            <w:ins w:id="1530" w:author="AI YIFENG" w:date="2025-11-13T11:49:00Z">
              <m:r>
                <m:rPr/>
                <w:rPr>
                  <w:rFonts w:ascii="Cambria Math" w:hAnsi="Cambria Math"/>
                  <w:sz w:val="20"/>
                  <w:szCs w:val="20"/>
                  <w:rPrChange w:id="1531" w:author="AI YIFENG" w:date="2025-11-26T15:56:00Z">
                    <w:rPr>
                      <w:rFonts w:ascii="Cambria Math" w:hAnsi="Cambria Math"/>
                      <w:sz w:val="24"/>
                    </w:rPr>
                  </w:rPrChange>
                </w:rPr>
                <m:t>0</m:t>
              </m:r>
            </w:ins>
            <m:ctrlPr>
              <w:ins w:id="1532" w:author="AI YIFENG" w:date="2025-11-13T11:49:00Z">
                <w:rPr>
                  <w:rFonts w:ascii="Cambria Math" w:hAnsi="Cambria Math"/>
                  <w:i/>
                  <w:sz w:val="20"/>
                  <w:szCs w:val="20"/>
                  <w:rPrChange w:id="1533" w:author="AI YIFENG" w:date="2025-11-26T15:56:00Z">
                    <w:rPr>
                      <w:rFonts w:ascii="Cambria Math" w:hAnsi="Cambria Math"/>
                      <w:i/>
                      <w:sz w:val="24"/>
                    </w:rPr>
                  </w:rPrChange>
                </w:rPr>
              </w:ins>
            </m:ctrlPr>
            <w:bookmarkEnd w:id="15"/>
          </m:sub>
        </m:sSub>
        <w:ins w:id="1534" w:author="AI YIFENG" w:date="2025-11-13T11:49:00Z">
          <m:r>
            <m:rPr/>
            <w:rPr>
              <w:rFonts w:ascii="Cambria Math" w:hAnsi="Cambria Math"/>
              <w:sz w:val="20"/>
              <w:szCs w:val="20"/>
              <w:rPrChange w:id="1535" w:author="AI YIFENG" w:date="2025-11-26T15:56:00Z">
                <w:rPr>
                  <w:rFonts w:ascii="Cambria Math" w:hAnsi="Cambria Math"/>
                  <w:sz w:val="24"/>
                </w:rPr>
              </w:rPrChange>
            </w:rPr>
            <m:t>)</m:t>
          </m:r>
        </w:ins>
      </m:oMath>
      <w:del w:id="1536" w:author="AI YIFENG" w:date="2025-11-13T11:49:00Z">
        <w:r>
          <w:rPr>
            <w:rFonts w:hint="eastAsia"/>
            <w:i/>
            <w:iCs/>
            <w:sz w:val="24"/>
          </w:rPr>
          <w:delText>c</w:delText>
        </w:r>
      </w:del>
      <w:del w:id="1537" w:author="AI YIFENG" w:date="2025-11-13T11:49:00Z">
        <w:r>
          <w:rPr>
            <w:rFonts w:hint="eastAsia"/>
            <w:i/>
            <w:iCs/>
            <w:sz w:val="24"/>
            <w:vertAlign w:val="subscript"/>
          </w:rPr>
          <w:delText>ns</w:delText>
        </w:r>
      </w:del>
      <w:del w:id="1538" w:author="AI YIFENG" w:date="2025-11-13T11:49:00Z">
        <w:r>
          <w:rPr>
            <w:rFonts w:hint="eastAsia"/>
            <w:sz w:val="24"/>
          </w:rPr>
          <w:delText>=</w:delText>
        </w:r>
      </w:del>
      <w:del w:id="1539" w:author="AI YIFENG" w:date="2025-11-13T11:49:00Z">
        <w:r>
          <w:rPr>
            <w:rFonts w:hint="eastAsia"/>
            <w:i/>
            <w:iCs/>
            <w:sz w:val="24"/>
          </w:rPr>
          <w:delText>A</w:delText>
        </w:r>
      </w:del>
      <w:del w:id="1540" w:author="AI YIFENG" w:date="2025-11-13T11:49:00Z">
        <w:r>
          <w:rPr>
            <w:rFonts w:hint="eastAsia"/>
            <w:sz w:val="24"/>
          </w:rPr>
          <w:delText>(</w:delText>
        </w:r>
      </w:del>
      <w:del w:id="1541" w:author="AI YIFENG" w:date="2025-11-13T11:49:00Z">
        <w:r>
          <w:rPr>
            <w:rFonts w:hint="eastAsia"/>
            <w:i/>
            <w:iCs/>
            <w:sz w:val="24"/>
          </w:rPr>
          <w:delText>x</w:delText>
        </w:r>
      </w:del>
      <w:del w:id="1542" w:author="AI YIFENG" w:date="2025-11-13T11:49:00Z">
        <w:r>
          <w:rPr>
            <w:rFonts w:hint="eastAsia"/>
            <w:sz w:val="24"/>
            <w:vertAlign w:val="subscript"/>
          </w:rPr>
          <w:delText>0</w:delText>
        </w:r>
      </w:del>
      <w:del w:id="1543" w:author="AI YIFENG" w:date="2025-11-13T11:49:00Z">
        <w:r>
          <w:rPr>
            <w:rFonts w:hint="eastAsia"/>
            <w:sz w:val="24"/>
          </w:rPr>
          <w:delText>).</w:delText>
        </w:r>
      </w:del>
      <w:ins w:id="1544" w:author="AI YIFENG" w:date="2025-11-13T11:49:00Z">
        <w:r>
          <w:rPr>
            <w:rFonts w:hint="eastAsia"/>
            <w:sz w:val="24"/>
          </w:rPr>
          <w:t>.</w:t>
        </w:r>
      </w:ins>
      <w:r>
        <w:rPr>
          <w:rFonts w:hint="eastAsia"/>
          <w:sz w:val="24"/>
        </w:rPr>
        <w:t xml:space="preserve"> </w:t>
      </w:r>
      <w:del w:id="1545" w:author="AI YIFENG" w:date="2025-11-19T10:07:00Z">
        <w:r>
          <w:rPr>
            <w:rFonts w:hint="eastAsia"/>
            <w:sz w:val="24"/>
          </w:rPr>
          <w:delText xml:space="preserve"> </w:delText>
        </w:r>
      </w:del>
      <w:r>
        <w:rPr>
          <w:sz w:val="24"/>
        </w:rPr>
        <w:t xml:space="preserve">Here </w:t>
      </w:r>
      <m:oMath>
        <m:sSub>
          <m:sSubPr>
            <m:ctrlPr>
              <w:ins w:id="1546" w:author="AI YIFENG" w:date="2025-11-13T18:40:00Z">
                <w:rPr>
                  <w:rFonts w:ascii="Cambria Math" w:hAnsi="Cambria Math"/>
                  <w:i/>
                  <w:sz w:val="20"/>
                  <w:szCs w:val="20"/>
                  <w:rPrChange w:id="1547" w:author="AI YIFENG" w:date="2025-11-26T15:56:00Z">
                    <w:rPr>
                      <w:rFonts w:ascii="Cambria Math" w:hAnsi="Cambria Math"/>
                      <w:i/>
                      <w:sz w:val="24"/>
                    </w:rPr>
                  </w:rPrChange>
                </w:rPr>
              </w:ins>
            </m:ctrlPr>
          </m:sSubPr>
          <m:e>
            <m:r>
              <m:rPr/>
              <w:rPr>
                <w:rFonts w:ascii="Cambria Math" w:hAnsi="Cambria Math"/>
                <w:sz w:val="20"/>
                <w:szCs w:val="20"/>
                <w:rPrChange w:id="1548" w:author="AI YIFENG" w:date="2025-11-26T15:56:00Z">
                  <w:rPr>
                    <w:rFonts w:ascii="Cambria Math" w:hAnsi="Cambria Math"/>
                    <w:sz w:val="24"/>
                  </w:rPr>
                </w:rPrChange>
              </w:rPr>
              <m:t>∇</m:t>
            </m:r>
            <m:ctrlPr>
              <w:ins w:id="1549" w:author="AI YIFENG" w:date="2025-11-13T18:40:00Z">
                <w:rPr>
                  <w:rFonts w:ascii="Cambria Math" w:hAnsi="Cambria Math"/>
                  <w:i/>
                  <w:sz w:val="20"/>
                  <w:szCs w:val="20"/>
                  <w:rPrChange w:id="1550" w:author="AI YIFENG" w:date="2025-11-26T15:56:00Z">
                    <w:rPr>
                      <w:rFonts w:ascii="Cambria Math" w:hAnsi="Cambria Math"/>
                      <w:i/>
                      <w:sz w:val="24"/>
                    </w:rPr>
                  </w:rPrChange>
                </w:rPr>
              </w:ins>
            </m:ctrlPr>
          </m:e>
          <m:sub>
            <m:sSub>
              <m:sSubPr>
                <m:ctrlPr>
                  <w:ins w:id="1551" w:author="AI YIFENG" w:date="2025-11-13T18:40:00Z">
                    <w:rPr>
                      <w:rFonts w:ascii="Cambria Math" w:hAnsi="Cambria Math"/>
                      <w:i/>
                      <w:sz w:val="20"/>
                      <w:szCs w:val="20"/>
                      <w:rPrChange w:id="1552" w:author="AI YIFENG" w:date="2025-11-26T15:56:00Z">
                        <w:rPr>
                          <w:rFonts w:ascii="Cambria Math" w:hAnsi="Cambria Math"/>
                          <w:i/>
                          <w:sz w:val="24"/>
                        </w:rPr>
                      </w:rPrChange>
                    </w:rPr>
                  </w:ins>
                </m:ctrlPr>
              </m:sSubPr>
              <m:e>
                <m:r>
                  <m:rPr/>
                  <w:rPr>
                    <w:rFonts w:ascii="Cambria Math" w:hAnsi="Cambria Math"/>
                    <w:sz w:val="20"/>
                    <w:szCs w:val="20"/>
                    <w:rPrChange w:id="1553" w:author="AI YIFENG" w:date="2025-11-26T15:56:00Z">
                      <w:rPr>
                        <w:rFonts w:ascii="Cambria Math" w:hAnsi="Cambria Math"/>
                        <w:sz w:val="24"/>
                      </w:rPr>
                    </w:rPrChange>
                  </w:rPr>
                  <m:t>x</m:t>
                </m:r>
                <m:ctrlPr>
                  <w:ins w:id="1554" w:author="AI YIFENG" w:date="2025-11-13T18:40:00Z">
                    <w:rPr>
                      <w:rFonts w:ascii="Cambria Math" w:hAnsi="Cambria Math"/>
                      <w:i/>
                      <w:sz w:val="20"/>
                      <w:szCs w:val="20"/>
                      <w:rPrChange w:id="1555" w:author="AI YIFENG" w:date="2025-11-26T15:56:00Z">
                        <w:rPr>
                          <w:rFonts w:ascii="Cambria Math" w:hAnsi="Cambria Math"/>
                          <w:i/>
                          <w:sz w:val="24"/>
                        </w:rPr>
                      </w:rPrChange>
                    </w:rPr>
                  </w:ins>
                </m:ctrlPr>
              </m:e>
              <m:sub>
                <m:r>
                  <m:rPr/>
                  <w:rPr>
                    <w:rFonts w:ascii="Cambria Math" w:hAnsi="Cambria Math"/>
                    <w:sz w:val="20"/>
                    <w:szCs w:val="20"/>
                    <w:rPrChange w:id="1556" w:author="AI YIFENG" w:date="2025-11-26T15:56:00Z">
                      <w:rPr>
                        <w:rFonts w:ascii="Cambria Math" w:hAnsi="Cambria Math"/>
                        <w:sz w:val="24"/>
                      </w:rPr>
                    </w:rPrChange>
                  </w:rPr>
                  <m:t>t</m:t>
                </m:r>
                <m:ctrlPr>
                  <w:ins w:id="1557" w:author="AI YIFENG" w:date="2025-11-13T18:40:00Z">
                    <w:rPr>
                      <w:rFonts w:ascii="Cambria Math" w:hAnsi="Cambria Math"/>
                      <w:i/>
                      <w:sz w:val="20"/>
                      <w:szCs w:val="20"/>
                      <w:rPrChange w:id="1558" w:author="AI YIFENG" w:date="2025-11-26T15:56:00Z">
                        <w:rPr>
                          <w:rFonts w:ascii="Cambria Math" w:hAnsi="Cambria Math"/>
                          <w:i/>
                          <w:sz w:val="24"/>
                        </w:rPr>
                      </w:rPrChange>
                    </w:rPr>
                  </w:ins>
                </m:ctrlPr>
              </m:sub>
            </m:sSub>
            <m:ctrlPr>
              <w:ins w:id="1559" w:author="AI YIFENG" w:date="2025-11-13T18:40:00Z">
                <w:rPr>
                  <w:rFonts w:ascii="Cambria Math" w:hAnsi="Cambria Math"/>
                  <w:i/>
                  <w:sz w:val="20"/>
                  <w:szCs w:val="20"/>
                  <w:rPrChange w:id="1560" w:author="AI YIFENG" w:date="2025-11-26T15:56:00Z">
                    <w:rPr>
                      <w:rFonts w:ascii="Cambria Math" w:hAnsi="Cambria Math"/>
                      <w:i/>
                      <w:sz w:val="24"/>
                    </w:rPr>
                  </w:rPrChange>
                </w:rPr>
              </w:ins>
            </m:ctrlPr>
          </m:sub>
        </m:sSub>
        <m:r>
          <m:rPr/>
          <w:rPr>
            <w:rFonts w:ascii="Cambria Math" w:hAnsi="Cambria Math"/>
            <w:sz w:val="20"/>
            <w:szCs w:val="20"/>
            <w:rPrChange w:id="1561" w:author="AI YIFENG" w:date="2025-11-26T15:56:00Z">
              <w:rPr>
                <w:rFonts w:ascii="Cambria Math" w:hAnsi="Cambria Math"/>
                <w:sz w:val="24"/>
              </w:rPr>
            </w:rPrChange>
          </w:rPr>
          <m:t>log⁡(</m:t>
        </m:r>
        <m:d>
          <m:dPr>
            <m:begChr m:val=""/>
            <m:endChr m:val="|"/>
            <m:ctrlPr>
              <w:ins w:id="1562" w:author="AI YIFENG" w:date="2025-11-13T18:40:00Z">
                <w:rPr>
                  <w:rFonts w:ascii="Cambria Math" w:hAnsi="Cambria Math"/>
                  <w:i/>
                  <w:sz w:val="20"/>
                  <w:szCs w:val="20"/>
                  <w:rPrChange w:id="1563" w:author="AI YIFENG" w:date="2025-11-26T15:56:00Z">
                    <w:rPr>
                      <w:rFonts w:ascii="Cambria Math" w:hAnsi="Cambria Math"/>
                      <w:i/>
                      <w:sz w:val="24"/>
                    </w:rPr>
                  </w:rPrChange>
                </w:rPr>
              </w:ins>
            </m:ctrlPr>
          </m:dPr>
          <m:e>
            <m:sSub>
              <m:sSubPr>
                <m:ctrlPr>
                  <w:ins w:id="1564" w:author="AI YIFENG" w:date="2025-11-13T18:40:00Z">
                    <w:rPr>
                      <w:rFonts w:ascii="Cambria Math" w:hAnsi="Cambria Math"/>
                      <w:i/>
                      <w:sz w:val="20"/>
                      <w:szCs w:val="20"/>
                      <w:rPrChange w:id="1565" w:author="AI YIFENG" w:date="2025-11-26T15:56:00Z">
                        <w:rPr>
                          <w:rFonts w:ascii="Cambria Math" w:hAnsi="Cambria Math"/>
                          <w:i/>
                          <w:sz w:val="24"/>
                        </w:rPr>
                      </w:rPrChange>
                    </w:rPr>
                  </w:ins>
                </m:ctrlPr>
              </m:sSubPr>
              <m:e>
                <m:r>
                  <m:rPr/>
                  <w:rPr>
                    <w:rFonts w:ascii="Cambria Math" w:hAnsi="Cambria Math"/>
                    <w:sz w:val="20"/>
                    <w:szCs w:val="20"/>
                    <w:rPrChange w:id="1566" w:author="AI YIFENG" w:date="2025-11-26T15:56:00Z">
                      <w:rPr>
                        <w:rFonts w:ascii="Cambria Math" w:hAnsi="Cambria Math"/>
                        <w:sz w:val="24"/>
                      </w:rPr>
                    </w:rPrChange>
                  </w:rPr>
                  <m:t>c</m:t>
                </m:r>
                <m:ctrlPr>
                  <w:ins w:id="1567" w:author="AI YIFENG" w:date="2025-11-13T18:40:00Z">
                    <w:rPr>
                      <w:rFonts w:ascii="Cambria Math" w:hAnsi="Cambria Math"/>
                      <w:i/>
                      <w:sz w:val="20"/>
                      <w:szCs w:val="20"/>
                      <w:rPrChange w:id="1568" w:author="AI YIFENG" w:date="2025-11-26T15:56:00Z">
                        <w:rPr>
                          <w:rFonts w:ascii="Cambria Math" w:hAnsi="Cambria Math"/>
                          <w:i/>
                          <w:sz w:val="24"/>
                        </w:rPr>
                      </w:rPrChange>
                    </w:rPr>
                  </w:ins>
                </m:ctrlPr>
              </m:e>
              <m:sub>
                <m:r>
                  <m:rPr/>
                  <w:rPr>
                    <w:rFonts w:ascii="Cambria Math" w:hAnsi="Cambria Math"/>
                    <w:sz w:val="20"/>
                    <w:szCs w:val="20"/>
                    <w:rPrChange w:id="1569" w:author="AI YIFENG" w:date="2025-11-26T15:56:00Z">
                      <w:rPr>
                        <w:rFonts w:ascii="Cambria Math" w:hAnsi="Cambria Math"/>
                        <w:sz w:val="24"/>
                      </w:rPr>
                    </w:rPrChange>
                  </w:rPr>
                  <m:t>i</m:t>
                </m:r>
                <m:ctrlPr>
                  <w:ins w:id="1570" w:author="AI YIFENG" w:date="2025-11-13T18:40:00Z">
                    <w:rPr>
                      <w:rFonts w:ascii="Cambria Math" w:hAnsi="Cambria Math"/>
                      <w:i/>
                      <w:sz w:val="20"/>
                      <w:szCs w:val="20"/>
                      <w:rPrChange w:id="1571" w:author="AI YIFENG" w:date="2025-11-26T15:56:00Z">
                        <w:rPr>
                          <w:rFonts w:ascii="Cambria Math" w:hAnsi="Cambria Math"/>
                          <w:i/>
                          <w:sz w:val="24"/>
                        </w:rPr>
                      </w:rPrChange>
                    </w:rPr>
                  </w:ins>
                </m:ctrlPr>
              </m:sub>
            </m:sSub>
            <m:ctrlPr>
              <w:ins w:id="1572" w:author="AI YIFENG" w:date="2025-11-13T18:40:00Z">
                <w:rPr>
                  <w:rFonts w:ascii="Cambria Math" w:hAnsi="Cambria Math"/>
                  <w:i/>
                  <w:sz w:val="20"/>
                  <w:szCs w:val="20"/>
                  <w:rPrChange w:id="1573" w:author="AI YIFENG" w:date="2025-11-26T15:56:00Z">
                    <w:rPr>
                      <w:rFonts w:ascii="Cambria Math" w:hAnsi="Cambria Math"/>
                      <w:i/>
                      <w:sz w:val="24"/>
                    </w:rPr>
                  </w:rPrChange>
                </w:rPr>
              </w:ins>
            </m:ctrlPr>
          </m:e>
        </m:d>
        <m:sSub>
          <m:sSubPr>
            <m:ctrlPr>
              <w:ins w:id="1574" w:author="AI YIFENG" w:date="2025-11-13T18:40:00Z">
                <w:rPr>
                  <w:rFonts w:ascii="Cambria Math" w:hAnsi="Cambria Math"/>
                  <w:i/>
                  <w:sz w:val="20"/>
                  <w:szCs w:val="20"/>
                  <w:rPrChange w:id="1575" w:author="AI YIFENG" w:date="2025-11-26T15:56:00Z">
                    <w:rPr>
                      <w:rFonts w:ascii="Cambria Math" w:hAnsi="Cambria Math"/>
                      <w:i/>
                      <w:sz w:val="24"/>
                    </w:rPr>
                  </w:rPrChange>
                </w:rPr>
              </w:ins>
            </m:ctrlPr>
          </m:sSubPr>
          <m:e>
            <m:r>
              <m:rPr/>
              <w:rPr>
                <w:rFonts w:ascii="Cambria Math" w:hAnsi="Cambria Math"/>
                <w:sz w:val="20"/>
                <w:szCs w:val="20"/>
                <w:rPrChange w:id="1576" w:author="AI YIFENG" w:date="2025-11-26T15:56:00Z">
                  <w:rPr>
                    <w:rFonts w:ascii="Cambria Math" w:hAnsi="Cambria Math"/>
                    <w:sz w:val="24"/>
                  </w:rPr>
                </w:rPrChange>
              </w:rPr>
              <m:t>p</m:t>
            </m:r>
            <m:ctrlPr>
              <w:ins w:id="1577" w:author="AI YIFENG" w:date="2025-11-13T18:40:00Z">
                <w:rPr>
                  <w:rFonts w:ascii="Cambria Math" w:hAnsi="Cambria Math"/>
                  <w:i/>
                  <w:sz w:val="20"/>
                  <w:szCs w:val="20"/>
                  <w:rPrChange w:id="1578" w:author="AI YIFENG" w:date="2025-11-26T15:56:00Z">
                    <w:rPr>
                      <w:rFonts w:ascii="Cambria Math" w:hAnsi="Cambria Math"/>
                      <w:i/>
                      <w:sz w:val="24"/>
                    </w:rPr>
                  </w:rPrChange>
                </w:rPr>
              </w:ins>
            </m:ctrlPr>
          </m:e>
          <m:sub>
            <m:r>
              <m:rPr/>
              <w:rPr>
                <w:rFonts w:ascii="Cambria Math" w:hAnsi="Cambria Math"/>
                <w:sz w:val="20"/>
                <w:szCs w:val="20"/>
                <w:rPrChange w:id="1579" w:author="AI YIFENG" w:date="2025-11-26T15:56:00Z">
                  <w:rPr>
                    <w:rFonts w:ascii="Cambria Math" w:hAnsi="Cambria Math"/>
                    <w:sz w:val="24"/>
                  </w:rPr>
                </w:rPrChange>
              </w:rPr>
              <m:t>t</m:t>
            </m:r>
            <m:ctrlPr>
              <w:ins w:id="1580" w:author="AI YIFENG" w:date="2025-11-13T18:40:00Z">
                <w:rPr>
                  <w:rFonts w:ascii="Cambria Math" w:hAnsi="Cambria Math"/>
                  <w:i/>
                  <w:sz w:val="20"/>
                  <w:szCs w:val="20"/>
                  <w:rPrChange w:id="1581" w:author="AI YIFENG" w:date="2025-11-26T15:56:00Z">
                    <w:rPr>
                      <w:rFonts w:ascii="Cambria Math" w:hAnsi="Cambria Math"/>
                      <w:i/>
                      <w:sz w:val="24"/>
                    </w:rPr>
                  </w:rPrChange>
                </w:rPr>
              </w:ins>
            </m:ctrlPr>
          </m:sub>
        </m:sSub>
        <m:r>
          <m:rPr/>
          <w:rPr>
            <w:rFonts w:ascii="Cambria Math" w:hAnsi="Cambria Math"/>
            <w:sz w:val="20"/>
            <w:szCs w:val="20"/>
            <w:rPrChange w:id="1582" w:author="AI YIFENG" w:date="2025-11-26T15:56:00Z">
              <w:rPr>
                <w:rFonts w:ascii="Cambria Math" w:hAnsi="Cambria Math"/>
                <w:sz w:val="24"/>
              </w:rPr>
            </w:rPrChange>
          </w:rPr>
          <m:t>(</m:t>
        </m:r>
        <m:sSub>
          <m:sSubPr>
            <m:ctrlPr>
              <w:ins w:id="1583" w:author="AI YIFENG" w:date="2025-11-13T18:40:00Z">
                <w:rPr>
                  <w:rFonts w:ascii="Cambria Math" w:hAnsi="Cambria Math"/>
                  <w:i/>
                  <w:sz w:val="20"/>
                  <w:szCs w:val="20"/>
                  <w:rPrChange w:id="1584" w:author="AI YIFENG" w:date="2025-11-26T15:56:00Z">
                    <w:rPr>
                      <w:rFonts w:ascii="Cambria Math" w:hAnsi="Cambria Math"/>
                      <w:i/>
                      <w:sz w:val="24"/>
                    </w:rPr>
                  </w:rPrChange>
                </w:rPr>
              </w:ins>
            </m:ctrlPr>
          </m:sSubPr>
          <m:e>
            <m:r>
              <m:rPr/>
              <w:rPr>
                <w:rFonts w:ascii="Cambria Math" w:hAnsi="Cambria Math"/>
                <w:sz w:val="20"/>
                <w:szCs w:val="20"/>
                <w:rPrChange w:id="1585" w:author="AI YIFENG" w:date="2025-11-26T15:56:00Z">
                  <w:rPr>
                    <w:rFonts w:ascii="Cambria Math" w:hAnsi="Cambria Math"/>
                    <w:sz w:val="24"/>
                  </w:rPr>
                </w:rPrChange>
              </w:rPr>
              <m:t>x</m:t>
            </m:r>
            <m:ctrlPr>
              <w:ins w:id="1586" w:author="AI YIFENG" w:date="2025-11-13T18:40:00Z">
                <w:rPr>
                  <w:rFonts w:ascii="Cambria Math" w:hAnsi="Cambria Math"/>
                  <w:i/>
                  <w:sz w:val="20"/>
                  <w:szCs w:val="20"/>
                  <w:rPrChange w:id="1587" w:author="AI YIFENG" w:date="2025-11-26T15:56:00Z">
                    <w:rPr>
                      <w:rFonts w:ascii="Cambria Math" w:hAnsi="Cambria Math"/>
                      <w:i/>
                      <w:sz w:val="24"/>
                    </w:rPr>
                  </w:rPrChange>
                </w:rPr>
              </w:ins>
            </m:ctrlPr>
          </m:e>
          <m:sub>
            <m:r>
              <m:rPr/>
              <w:rPr>
                <w:rFonts w:ascii="Cambria Math" w:hAnsi="Cambria Math"/>
                <w:sz w:val="20"/>
                <w:szCs w:val="20"/>
                <w:rPrChange w:id="1588" w:author="AI YIFENG" w:date="2025-11-26T15:56:00Z">
                  <w:rPr>
                    <w:rFonts w:ascii="Cambria Math" w:hAnsi="Cambria Math"/>
                    <w:sz w:val="24"/>
                  </w:rPr>
                </w:rPrChange>
              </w:rPr>
              <m:t>t</m:t>
            </m:r>
            <m:ctrlPr>
              <w:ins w:id="1589" w:author="AI YIFENG" w:date="2025-11-13T18:40:00Z">
                <w:rPr>
                  <w:rFonts w:ascii="Cambria Math" w:hAnsi="Cambria Math"/>
                  <w:i/>
                  <w:sz w:val="20"/>
                  <w:szCs w:val="20"/>
                  <w:rPrChange w:id="1590" w:author="AI YIFENG" w:date="2025-11-26T15:56:00Z">
                    <w:rPr>
                      <w:rFonts w:ascii="Cambria Math" w:hAnsi="Cambria Math"/>
                      <w:i/>
                      <w:sz w:val="24"/>
                    </w:rPr>
                  </w:rPrChange>
                </w:rPr>
              </w:ins>
            </m:ctrlPr>
          </m:sub>
        </m:sSub>
        <m:r>
          <m:rPr/>
          <w:rPr>
            <w:rFonts w:ascii="Cambria Math" w:hAnsi="Cambria Math"/>
            <w:sz w:val="20"/>
            <w:szCs w:val="20"/>
            <w:rPrChange w:id="1591" w:author="AI YIFENG" w:date="2025-11-26T15:56:00Z">
              <w:rPr>
                <w:rFonts w:ascii="Cambria Math" w:hAnsi="Cambria Math"/>
                <w:sz w:val="24"/>
              </w:rPr>
            </w:rPrChange>
          </w:rPr>
          <m:t>))</m:t>
        </m:r>
      </m:oMath>
      <w:r>
        <w:rPr>
          <w:i/>
          <w:sz w:val="24"/>
        </w:rPr>
        <w:t xml:space="preserve"> </w:t>
      </w:r>
      <w:r>
        <w:rPr>
          <w:rFonts w:hint="eastAsia"/>
          <w:sz w:val="24"/>
        </w:rPr>
        <w:t>can be obtained by</w:t>
      </w:r>
      <w:r>
        <w:rPr>
          <w:sz w:val="24"/>
        </w:rPr>
        <w:t xml:space="preserve"> classifier-free</w:t>
      </w:r>
      <w:ins w:id="1592" w:author="AI YIFENG" w:date="2025-11-13T16:11:00Z">
        <w:r>
          <w:rPr>
            <w:sz w:val="24"/>
            <w:vertAlign w:val="superscript"/>
          </w:rPr>
          <w:fldChar w:fldCharType="begin"/>
        </w:r>
      </w:ins>
      <w:ins w:id="1593" w:author="AI YIFENG" w:date="2025-11-13T16:11:00Z">
        <w:r>
          <w:rPr>
            <w:sz w:val="24"/>
            <w:vertAlign w:val="superscript"/>
          </w:rPr>
          <w:instrText xml:space="preserve"> REF _Ref213942720 \r \h </w:instrText>
        </w:r>
      </w:ins>
      <w:r>
        <w:rPr>
          <w:sz w:val="24"/>
          <w:vertAlign w:val="superscript"/>
        </w:rPr>
        <w:instrText xml:space="preserve"> \* MERGEFORMAT </w:instrText>
      </w:r>
      <w:ins w:id="1594" w:author="AI YIFENG" w:date="2025-11-13T16:11:00Z">
        <w:r>
          <w:rPr>
            <w:sz w:val="24"/>
            <w:vertAlign w:val="superscript"/>
          </w:rPr>
          <w:fldChar w:fldCharType="separate"/>
        </w:r>
      </w:ins>
      <w:ins w:id="1595" w:author="AI YIFENG" w:date="2025-11-13T16:11:00Z">
        <w:r>
          <w:rPr>
            <w:sz w:val="24"/>
            <w:vertAlign w:val="superscript"/>
          </w:rPr>
          <w:t>25</w:t>
        </w:r>
      </w:ins>
      <w:ins w:id="1596" w:author="AI YIFENG" w:date="2025-11-13T16:11:00Z">
        <w:r>
          <w:rPr>
            <w:sz w:val="24"/>
            <w:vertAlign w:val="superscript"/>
          </w:rPr>
          <w:fldChar w:fldCharType="end"/>
        </w:r>
      </w:ins>
      <w:del w:id="1597" w:author="AI YIFENG" w:date="2025-11-13T16:11:00Z">
        <w:r>
          <w:rPr>
            <w:rFonts w:hint="eastAsia"/>
            <w:sz w:val="24"/>
            <w:vertAlign w:val="superscript"/>
          </w:rPr>
          <w:delText>24</w:delText>
        </w:r>
      </w:del>
      <w:r>
        <w:rPr>
          <w:rFonts w:hint="eastAsia"/>
          <w:sz w:val="24"/>
        </w:rPr>
        <w:t xml:space="preserve"> </w:t>
      </w:r>
      <w:r>
        <w:rPr>
          <w:sz w:val="24"/>
        </w:rPr>
        <w:t xml:space="preserve">training and sampling. </w:t>
      </w:r>
      <w:del w:id="1598" w:author="AI YIFENG" w:date="2025-11-13T12:26:00Z">
        <w:r>
          <w:rPr>
            <w:sz w:val="24"/>
          </w:rPr>
          <w:delText xml:space="preserve"> </w:delText>
        </w:r>
      </w:del>
      <w:r>
        <w:rPr>
          <w:sz w:val="24"/>
        </w:rPr>
        <w:t xml:space="preserve">However, </w:t>
      </w:r>
      <m:oMath>
        <m:sSub>
          <m:sSubPr>
            <m:ctrlPr>
              <w:ins w:id="1599" w:author="AI YIFENG" w:date="2025-11-13T18:40:00Z">
                <w:rPr>
                  <w:rFonts w:ascii="Cambria Math" w:hAnsi="Cambria Math"/>
                  <w:i/>
                  <w:sz w:val="20"/>
                  <w:szCs w:val="20"/>
                  <w:rPrChange w:id="1600" w:author="AI YIFENG" w:date="2025-11-26T15:56:00Z">
                    <w:rPr>
                      <w:rFonts w:ascii="Cambria Math" w:hAnsi="Cambria Math"/>
                      <w:i/>
                      <w:sz w:val="24"/>
                    </w:rPr>
                  </w:rPrChange>
                </w:rPr>
              </w:ins>
            </m:ctrlPr>
          </m:sSubPr>
          <m:e>
            <m:r>
              <m:rPr/>
              <w:rPr>
                <w:rFonts w:ascii="Cambria Math" w:hAnsi="Cambria Math"/>
                <w:sz w:val="20"/>
                <w:szCs w:val="20"/>
                <w:rPrChange w:id="1601" w:author="AI YIFENG" w:date="2025-11-26T15:56:00Z">
                  <w:rPr>
                    <w:rFonts w:ascii="Cambria Math" w:hAnsi="Cambria Math"/>
                    <w:sz w:val="24"/>
                  </w:rPr>
                </w:rPrChange>
              </w:rPr>
              <m:t>∇</m:t>
            </m:r>
            <m:ctrlPr>
              <w:ins w:id="1602" w:author="AI YIFENG" w:date="2025-11-13T18:40:00Z">
                <w:rPr>
                  <w:rFonts w:ascii="Cambria Math" w:hAnsi="Cambria Math"/>
                  <w:i/>
                  <w:sz w:val="20"/>
                  <w:szCs w:val="20"/>
                  <w:rPrChange w:id="1603" w:author="AI YIFENG" w:date="2025-11-26T15:56:00Z">
                    <w:rPr>
                      <w:rFonts w:ascii="Cambria Math" w:hAnsi="Cambria Math"/>
                      <w:i/>
                      <w:sz w:val="24"/>
                    </w:rPr>
                  </w:rPrChange>
                </w:rPr>
              </w:ins>
            </m:ctrlPr>
          </m:e>
          <m:sub>
            <m:sSub>
              <m:sSubPr>
                <m:ctrlPr>
                  <w:ins w:id="1604" w:author="AI YIFENG" w:date="2025-11-13T18:40:00Z">
                    <w:rPr>
                      <w:rFonts w:ascii="Cambria Math" w:hAnsi="Cambria Math"/>
                      <w:i/>
                      <w:sz w:val="20"/>
                      <w:szCs w:val="20"/>
                      <w:rPrChange w:id="1605" w:author="AI YIFENG" w:date="2025-11-26T15:56:00Z">
                        <w:rPr>
                          <w:rFonts w:ascii="Cambria Math" w:hAnsi="Cambria Math"/>
                          <w:i/>
                          <w:sz w:val="24"/>
                        </w:rPr>
                      </w:rPrChange>
                    </w:rPr>
                  </w:ins>
                </m:ctrlPr>
              </m:sSubPr>
              <m:e>
                <m:r>
                  <m:rPr/>
                  <w:rPr>
                    <w:rFonts w:ascii="Cambria Math" w:hAnsi="Cambria Math"/>
                    <w:sz w:val="20"/>
                    <w:szCs w:val="20"/>
                    <w:rPrChange w:id="1606" w:author="AI YIFENG" w:date="2025-11-26T15:56:00Z">
                      <w:rPr>
                        <w:rFonts w:ascii="Cambria Math" w:hAnsi="Cambria Math"/>
                        <w:sz w:val="24"/>
                      </w:rPr>
                    </w:rPrChange>
                  </w:rPr>
                  <m:t>x</m:t>
                </m:r>
                <m:ctrlPr>
                  <w:ins w:id="1607" w:author="AI YIFENG" w:date="2025-11-13T18:40:00Z">
                    <w:rPr>
                      <w:rFonts w:ascii="Cambria Math" w:hAnsi="Cambria Math"/>
                      <w:i/>
                      <w:sz w:val="20"/>
                      <w:szCs w:val="20"/>
                      <w:rPrChange w:id="1608" w:author="AI YIFENG" w:date="2025-11-26T15:56:00Z">
                        <w:rPr>
                          <w:rFonts w:ascii="Cambria Math" w:hAnsi="Cambria Math"/>
                          <w:i/>
                          <w:sz w:val="24"/>
                        </w:rPr>
                      </w:rPrChange>
                    </w:rPr>
                  </w:ins>
                </m:ctrlPr>
              </m:e>
              <m:sub>
                <m:r>
                  <m:rPr/>
                  <w:rPr>
                    <w:rFonts w:ascii="Cambria Math" w:hAnsi="Cambria Math"/>
                    <w:sz w:val="20"/>
                    <w:szCs w:val="20"/>
                    <w:rPrChange w:id="1609" w:author="AI YIFENG" w:date="2025-11-26T15:56:00Z">
                      <w:rPr>
                        <w:rFonts w:ascii="Cambria Math" w:hAnsi="Cambria Math"/>
                        <w:sz w:val="24"/>
                      </w:rPr>
                    </w:rPrChange>
                  </w:rPr>
                  <m:t>t</m:t>
                </m:r>
                <m:ctrlPr>
                  <w:ins w:id="1610" w:author="AI YIFENG" w:date="2025-11-13T18:40:00Z">
                    <w:rPr>
                      <w:rFonts w:ascii="Cambria Math" w:hAnsi="Cambria Math"/>
                      <w:i/>
                      <w:sz w:val="20"/>
                      <w:szCs w:val="20"/>
                      <w:rPrChange w:id="1611" w:author="AI YIFENG" w:date="2025-11-26T15:56:00Z">
                        <w:rPr>
                          <w:rFonts w:ascii="Cambria Math" w:hAnsi="Cambria Math"/>
                          <w:i/>
                          <w:sz w:val="24"/>
                        </w:rPr>
                      </w:rPrChange>
                    </w:rPr>
                  </w:ins>
                </m:ctrlPr>
              </m:sub>
            </m:sSub>
            <m:ctrlPr>
              <w:ins w:id="1612" w:author="AI YIFENG" w:date="2025-11-13T18:40:00Z">
                <w:rPr>
                  <w:rFonts w:ascii="Cambria Math" w:hAnsi="Cambria Math"/>
                  <w:i/>
                  <w:sz w:val="20"/>
                  <w:szCs w:val="20"/>
                  <w:rPrChange w:id="1613" w:author="AI YIFENG" w:date="2025-11-26T15:56:00Z">
                    <w:rPr>
                      <w:rFonts w:ascii="Cambria Math" w:hAnsi="Cambria Math"/>
                      <w:i/>
                      <w:sz w:val="24"/>
                    </w:rPr>
                  </w:rPrChange>
                </w:rPr>
              </w:ins>
            </m:ctrlPr>
          </m:sub>
        </m:sSub>
        <m:r>
          <m:rPr/>
          <w:rPr>
            <w:rFonts w:ascii="Cambria Math" w:hAnsi="Cambria Math"/>
            <w:sz w:val="20"/>
            <w:szCs w:val="20"/>
            <w:rPrChange w:id="1614" w:author="AI YIFENG" w:date="2025-11-26T15:56:00Z">
              <w:rPr>
                <w:rFonts w:ascii="Cambria Math" w:hAnsi="Cambria Math"/>
                <w:sz w:val="24"/>
              </w:rPr>
            </w:rPrChange>
          </w:rPr>
          <m:t>log⁡(</m:t>
        </m:r>
        <m:d>
          <m:dPr>
            <m:begChr m:val=""/>
            <m:endChr m:val="|"/>
            <m:ctrlPr>
              <w:ins w:id="1615" w:author="AI YIFENG" w:date="2025-11-13T18:40:00Z">
                <w:rPr>
                  <w:rFonts w:ascii="Cambria Math" w:hAnsi="Cambria Math"/>
                  <w:i/>
                  <w:sz w:val="20"/>
                  <w:szCs w:val="20"/>
                  <w:rPrChange w:id="1616" w:author="AI YIFENG" w:date="2025-11-26T15:56:00Z">
                    <w:rPr>
                      <w:rFonts w:ascii="Cambria Math" w:hAnsi="Cambria Math"/>
                      <w:i/>
                      <w:sz w:val="24"/>
                    </w:rPr>
                  </w:rPrChange>
                </w:rPr>
              </w:ins>
            </m:ctrlPr>
          </m:dPr>
          <m:e>
            <m:sSub>
              <m:sSubPr>
                <m:ctrlPr>
                  <w:ins w:id="1617" w:author="AI YIFENG" w:date="2025-11-13T18:40:00Z">
                    <w:rPr>
                      <w:rFonts w:ascii="Cambria Math" w:hAnsi="Cambria Math"/>
                      <w:i/>
                      <w:sz w:val="20"/>
                      <w:szCs w:val="20"/>
                      <w:rPrChange w:id="1618" w:author="AI YIFENG" w:date="2025-11-26T15:56:00Z">
                        <w:rPr>
                          <w:rFonts w:ascii="Cambria Math" w:hAnsi="Cambria Math"/>
                          <w:i/>
                          <w:sz w:val="24"/>
                        </w:rPr>
                      </w:rPrChange>
                    </w:rPr>
                  </w:ins>
                </m:ctrlPr>
              </m:sSubPr>
              <m:e>
                <m:r>
                  <m:rPr/>
                  <w:rPr>
                    <w:rFonts w:ascii="Cambria Math" w:hAnsi="Cambria Math"/>
                    <w:sz w:val="20"/>
                    <w:szCs w:val="20"/>
                    <w:rPrChange w:id="1619" w:author="AI YIFENG" w:date="2025-11-26T15:56:00Z">
                      <w:rPr>
                        <w:rFonts w:ascii="Cambria Math" w:hAnsi="Cambria Math"/>
                        <w:sz w:val="24"/>
                      </w:rPr>
                    </w:rPrChange>
                  </w:rPr>
                  <m:t>c</m:t>
                </m:r>
                <m:ctrlPr>
                  <w:ins w:id="1620" w:author="AI YIFENG" w:date="2025-11-13T18:40:00Z">
                    <w:rPr>
                      <w:rFonts w:ascii="Cambria Math" w:hAnsi="Cambria Math"/>
                      <w:i/>
                      <w:sz w:val="20"/>
                      <w:szCs w:val="20"/>
                      <w:rPrChange w:id="1621" w:author="AI YIFENG" w:date="2025-11-26T15:56:00Z">
                        <w:rPr>
                          <w:rFonts w:ascii="Cambria Math" w:hAnsi="Cambria Math"/>
                          <w:i/>
                          <w:sz w:val="24"/>
                        </w:rPr>
                      </w:rPrChange>
                    </w:rPr>
                  </w:ins>
                </m:ctrlPr>
              </m:e>
              <m:sub>
                <m:r>
                  <m:rPr/>
                  <w:rPr>
                    <w:rFonts w:ascii="Cambria Math" w:hAnsi="Cambria Math"/>
                    <w:sz w:val="20"/>
                    <w:szCs w:val="20"/>
                    <w:rPrChange w:id="1622" w:author="AI YIFENG" w:date="2025-11-26T15:56:00Z">
                      <w:rPr>
                        <w:rFonts w:ascii="Cambria Math" w:hAnsi="Cambria Math"/>
                        <w:sz w:val="24"/>
                      </w:rPr>
                    </w:rPrChange>
                  </w:rPr>
                  <m:t>i</m:t>
                </m:r>
                <m:ctrlPr>
                  <w:ins w:id="1623" w:author="AI YIFENG" w:date="2025-11-13T18:40:00Z">
                    <w:rPr>
                      <w:rFonts w:ascii="Cambria Math" w:hAnsi="Cambria Math"/>
                      <w:i/>
                      <w:sz w:val="20"/>
                      <w:szCs w:val="20"/>
                      <w:rPrChange w:id="1624" w:author="AI YIFENG" w:date="2025-11-26T15:56:00Z">
                        <w:rPr>
                          <w:rFonts w:ascii="Cambria Math" w:hAnsi="Cambria Math"/>
                          <w:i/>
                          <w:sz w:val="24"/>
                        </w:rPr>
                      </w:rPrChange>
                    </w:rPr>
                  </w:ins>
                </m:ctrlPr>
              </m:sub>
            </m:sSub>
            <m:ctrlPr>
              <w:ins w:id="1625" w:author="AI YIFENG" w:date="2025-11-13T18:40:00Z">
                <w:rPr>
                  <w:rFonts w:ascii="Cambria Math" w:hAnsi="Cambria Math"/>
                  <w:i/>
                  <w:sz w:val="20"/>
                  <w:szCs w:val="20"/>
                  <w:rPrChange w:id="1626" w:author="AI YIFENG" w:date="2025-11-26T15:56:00Z">
                    <w:rPr>
                      <w:rFonts w:ascii="Cambria Math" w:hAnsi="Cambria Math"/>
                      <w:i/>
                      <w:sz w:val="24"/>
                    </w:rPr>
                  </w:rPrChange>
                </w:rPr>
              </w:ins>
            </m:ctrlPr>
          </m:e>
        </m:d>
        <m:sSub>
          <m:sSubPr>
            <m:ctrlPr>
              <w:ins w:id="1627" w:author="AI YIFENG" w:date="2025-11-13T18:40:00Z">
                <w:rPr>
                  <w:rFonts w:ascii="Cambria Math" w:hAnsi="Cambria Math"/>
                  <w:i/>
                  <w:sz w:val="20"/>
                  <w:szCs w:val="20"/>
                  <w:rPrChange w:id="1628" w:author="AI YIFENG" w:date="2025-11-26T15:56:00Z">
                    <w:rPr>
                      <w:rFonts w:ascii="Cambria Math" w:hAnsi="Cambria Math"/>
                      <w:i/>
                      <w:sz w:val="24"/>
                    </w:rPr>
                  </w:rPrChange>
                </w:rPr>
              </w:ins>
            </m:ctrlPr>
          </m:sSubPr>
          <m:e>
            <m:r>
              <m:rPr/>
              <w:rPr>
                <w:rFonts w:ascii="Cambria Math" w:hAnsi="Cambria Math"/>
                <w:sz w:val="20"/>
                <w:szCs w:val="20"/>
                <w:rPrChange w:id="1629" w:author="AI YIFENG" w:date="2025-11-26T15:56:00Z">
                  <w:rPr>
                    <w:rFonts w:ascii="Cambria Math" w:hAnsi="Cambria Math"/>
                    <w:sz w:val="24"/>
                  </w:rPr>
                </w:rPrChange>
              </w:rPr>
              <m:t>p</m:t>
            </m:r>
            <m:ctrlPr>
              <w:ins w:id="1630" w:author="AI YIFENG" w:date="2025-11-13T18:40:00Z">
                <w:rPr>
                  <w:rFonts w:ascii="Cambria Math" w:hAnsi="Cambria Math"/>
                  <w:i/>
                  <w:sz w:val="20"/>
                  <w:szCs w:val="20"/>
                  <w:rPrChange w:id="1631" w:author="AI YIFENG" w:date="2025-11-26T15:56:00Z">
                    <w:rPr>
                      <w:rFonts w:ascii="Cambria Math" w:hAnsi="Cambria Math"/>
                      <w:i/>
                      <w:sz w:val="24"/>
                    </w:rPr>
                  </w:rPrChange>
                </w:rPr>
              </w:ins>
            </m:ctrlPr>
          </m:e>
          <m:sub>
            <m:r>
              <m:rPr/>
              <w:rPr>
                <w:rFonts w:ascii="Cambria Math" w:hAnsi="Cambria Math"/>
                <w:sz w:val="20"/>
                <w:szCs w:val="20"/>
                <w:rPrChange w:id="1632" w:author="AI YIFENG" w:date="2025-11-26T15:56:00Z">
                  <w:rPr>
                    <w:rFonts w:ascii="Cambria Math" w:hAnsi="Cambria Math"/>
                    <w:sz w:val="24"/>
                  </w:rPr>
                </w:rPrChange>
              </w:rPr>
              <m:t>t</m:t>
            </m:r>
            <m:ctrlPr>
              <w:ins w:id="1633" w:author="AI YIFENG" w:date="2025-11-13T18:40:00Z">
                <w:rPr>
                  <w:rFonts w:ascii="Cambria Math" w:hAnsi="Cambria Math"/>
                  <w:i/>
                  <w:sz w:val="20"/>
                  <w:szCs w:val="20"/>
                  <w:rPrChange w:id="1634" w:author="AI YIFENG" w:date="2025-11-26T15:56:00Z">
                    <w:rPr>
                      <w:rFonts w:ascii="Cambria Math" w:hAnsi="Cambria Math"/>
                      <w:i/>
                      <w:sz w:val="24"/>
                    </w:rPr>
                  </w:rPrChange>
                </w:rPr>
              </w:ins>
            </m:ctrlPr>
          </m:sub>
        </m:sSub>
        <m:r>
          <m:rPr/>
          <w:rPr>
            <w:rFonts w:ascii="Cambria Math" w:hAnsi="Cambria Math"/>
            <w:sz w:val="20"/>
            <w:szCs w:val="20"/>
            <w:rPrChange w:id="1635" w:author="AI YIFENG" w:date="2025-11-26T15:56:00Z">
              <w:rPr>
                <w:rFonts w:ascii="Cambria Math" w:hAnsi="Cambria Math"/>
                <w:sz w:val="24"/>
              </w:rPr>
            </w:rPrChange>
          </w:rPr>
          <m:t>(</m:t>
        </m:r>
        <m:sSub>
          <m:sSubPr>
            <m:ctrlPr>
              <w:ins w:id="1636" w:author="AI YIFENG" w:date="2025-11-13T18:40:00Z">
                <w:rPr>
                  <w:rFonts w:ascii="Cambria Math" w:hAnsi="Cambria Math"/>
                  <w:i/>
                  <w:sz w:val="20"/>
                  <w:szCs w:val="20"/>
                  <w:rPrChange w:id="1637" w:author="AI YIFENG" w:date="2025-11-26T15:56:00Z">
                    <w:rPr>
                      <w:rFonts w:ascii="Cambria Math" w:hAnsi="Cambria Math"/>
                      <w:i/>
                      <w:sz w:val="24"/>
                    </w:rPr>
                  </w:rPrChange>
                </w:rPr>
              </w:ins>
            </m:ctrlPr>
          </m:sSubPr>
          <m:e>
            <m:r>
              <m:rPr/>
              <w:rPr>
                <w:rFonts w:ascii="Cambria Math" w:hAnsi="Cambria Math"/>
                <w:sz w:val="20"/>
                <w:szCs w:val="20"/>
                <w:rPrChange w:id="1638" w:author="AI YIFENG" w:date="2025-11-26T15:56:00Z">
                  <w:rPr>
                    <w:rFonts w:ascii="Cambria Math" w:hAnsi="Cambria Math"/>
                    <w:sz w:val="24"/>
                  </w:rPr>
                </w:rPrChange>
              </w:rPr>
              <m:t>x</m:t>
            </m:r>
            <m:ctrlPr>
              <w:ins w:id="1639" w:author="AI YIFENG" w:date="2025-11-13T18:40:00Z">
                <w:rPr>
                  <w:rFonts w:ascii="Cambria Math" w:hAnsi="Cambria Math"/>
                  <w:i/>
                  <w:sz w:val="20"/>
                  <w:szCs w:val="20"/>
                  <w:rPrChange w:id="1640" w:author="AI YIFENG" w:date="2025-11-26T15:56:00Z">
                    <w:rPr>
                      <w:rFonts w:ascii="Cambria Math" w:hAnsi="Cambria Math"/>
                      <w:i/>
                      <w:sz w:val="24"/>
                    </w:rPr>
                  </w:rPrChange>
                </w:rPr>
              </w:ins>
            </m:ctrlPr>
          </m:e>
          <m:sub>
            <m:r>
              <m:rPr/>
              <w:rPr>
                <w:rFonts w:ascii="Cambria Math" w:hAnsi="Cambria Math"/>
                <w:sz w:val="20"/>
                <w:szCs w:val="20"/>
                <w:rPrChange w:id="1641" w:author="AI YIFENG" w:date="2025-11-26T15:56:00Z">
                  <w:rPr>
                    <w:rFonts w:ascii="Cambria Math" w:hAnsi="Cambria Math"/>
                    <w:sz w:val="24"/>
                  </w:rPr>
                </w:rPrChange>
              </w:rPr>
              <m:t>t</m:t>
            </m:r>
            <m:ctrlPr>
              <w:ins w:id="1642" w:author="AI YIFENG" w:date="2025-11-13T18:40:00Z">
                <w:rPr>
                  <w:rFonts w:ascii="Cambria Math" w:hAnsi="Cambria Math"/>
                  <w:i/>
                  <w:sz w:val="20"/>
                  <w:szCs w:val="20"/>
                  <w:rPrChange w:id="1643" w:author="AI YIFENG" w:date="2025-11-26T15:56:00Z">
                    <w:rPr>
                      <w:rFonts w:ascii="Cambria Math" w:hAnsi="Cambria Math"/>
                      <w:i/>
                      <w:sz w:val="24"/>
                    </w:rPr>
                  </w:rPrChange>
                </w:rPr>
              </w:ins>
            </m:ctrlPr>
          </m:sub>
        </m:sSub>
        <m:r>
          <m:rPr/>
          <w:rPr>
            <w:rFonts w:ascii="Cambria Math" w:hAnsi="Cambria Math"/>
            <w:sz w:val="20"/>
            <w:szCs w:val="20"/>
            <w:rPrChange w:id="1644" w:author="AI YIFENG" w:date="2025-11-26T15:56:00Z">
              <w:rPr>
                <w:rFonts w:ascii="Cambria Math" w:hAnsi="Cambria Math"/>
                <w:sz w:val="24"/>
              </w:rPr>
            </w:rPrChange>
          </w:rPr>
          <m:t>))</m:t>
        </m:r>
      </m:oMath>
      <w:r>
        <w:rPr>
          <w:sz w:val="24"/>
        </w:rPr>
        <w:t xml:space="preserve"> cannot be learned through the methods above because it is related to </w:t>
      </w:r>
      <m:oMath>
        <m:sSub>
          <m:sSubPr>
            <m:ctrlPr>
              <w:ins w:id="1645" w:author="AI YIFENG" w:date="2025-11-13T11:49:00Z">
                <w:rPr>
                  <w:rFonts w:ascii="Cambria Math" w:hAnsi="Cambria Math"/>
                  <w:i/>
                  <w:sz w:val="24"/>
                </w:rPr>
              </w:ins>
            </m:ctrlPr>
          </m:sSubPr>
          <m:e>
            <w:ins w:id="1646" w:author="AI YIFENG" w:date="2025-11-13T11:49:00Z">
              <m:r>
                <m:rPr/>
                <w:rPr>
                  <w:rFonts w:ascii="Cambria Math" w:hAnsi="Cambria Math"/>
                  <w:sz w:val="24"/>
                </w:rPr>
                <m:t>x</m:t>
              </m:r>
            </w:ins>
            <m:ctrlPr>
              <w:ins w:id="1647" w:author="AI YIFENG" w:date="2025-11-13T11:49:00Z">
                <w:rPr>
                  <w:rFonts w:ascii="Cambria Math" w:hAnsi="Cambria Math"/>
                  <w:i/>
                  <w:sz w:val="24"/>
                </w:rPr>
              </w:ins>
            </m:ctrlPr>
          </m:e>
          <m:sub>
            <w:ins w:id="1648" w:author="AI YIFENG" w:date="2025-11-13T11:49:00Z">
              <m:r>
                <m:rPr/>
                <w:rPr>
                  <w:rFonts w:ascii="Cambria Math" w:hAnsi="Cambria Math"/>
                  <w:sz w:val="24"/>
                </w:rPr>
                <m:t>0</m:t>
              </m:r>
            </w:ins>
            <m:ctrlPr>
              <w:ins w:id="1649" w:author="AI YIFENG" w:date="2025-11-13T11:49:00Z">
                <w:rPr>
                  <w:rFonts w:ascii="Cambria Math" w:hAnsi="Cambria Math"/>
                  <w:i/>
                  <w:sz w:val="24"/>
                </w:rPr>
              </w:ins>
            </m:ctrlPr>
          </m:sub>
        </m:sSub>
      </m:oMath>
      <w:del w:id="1650" w:author="AI YIFENG" w:date="2025-11-13T11:49:00Z">
        <w:r>
          <w:rPr>
            <w:rFonts w:hint="eastAsia"/>
            <w:i/>
            <w:iCs/>
            <w:sz w:val="24"/>
          </w:rPr>
          <w:delText>x</w:delText>
        </w:r>
      </w:del>
      <w:del w:id="1651" w:author="AI YIFENG" w:date="2025-11-13T11:49:00Z">
        <w:r>
          <w:rPr>
            <w:rFonts w:hint="eastAsia"/>
            <w:i/>
            <w:iCs/>
            <w:sz w:val="24"/>
            <w:vertAlign w:val="subscript"/>
          </w:rPr>
          <w:delText>0</w:delText>
        </w:r>
      </w:del>
      <w:r>
        <w:rPr>
          <w:sz w:val="24"/>
        </w:rPr>
        <w:t xml:space="preserve">. </w:t>
      </w:r>
      <w:del w:id="1652" w:author="AI YIFENG" w:date="2025-11-13T12:26:00Z">
        <w:r>
          <w:rPr>
            <w:sz w:val="24"/>
          </w:rPr>
          <w:delText xml:space="preserve"> </w:delText>
        </w:r>
      </w:del>
      <w:r>
        <w:rPr>
          <w:sz w:val="24"/>
        </w:rPr>
        <w:t xml:space="preserve">The </w:t>
      </w:r>
      <w:r>
        <w:rPr>
          <w:rFonts w:hint="eastAsia"/>
          <w:sz w:val="24"/>
        </w:rPr>
        <w:t>diffusion posterior sampling (DPS)</w:t>
      </w:r>
      <w:ins w:id="1653" w:author="AI YIFENG" w:date="2025-11-13T16:12:00Z">
        <w:r>
          <w:rPr>
            <w:sz w:val="24"/>
            <w:vertAlign w:val="superscript"/>
          </w:rPr>
          <w:fldChar w:fldCharType="begin"/>
        </w:r>
      </w:ins>
      <w:ins w:id="1654" w:author="AI YIFENG" w:date="2025-11-13T16:12:00Z">
        <w:r>
          <w:rPr>
            <w:sz w:val="24"/>
            <w:vertAlign w:val="superscript"/>
          </w:rPr>
          <w:instrText xml:space="preserve"> REF _Ref213942738 \r \h </w:instrText>
        </w:r>
      </w:ins>
      <w:r>
        <w:rPr>
          <w:sz w:val="24"/>
          <w:vertAlign w:val="superscript"/>
        </w:rPr>
        <w:instrText xml:space="preserve"> \* MERGEFORMAT </w:instrText>
      </w:r>
      <w:ins w:id="1655" w:author="AI YIFENG" w:date="2025-11-13T16:12:00Z">
        <w:r>
          <w:rPr>
            <w:sz w:val="24"/>
            <w:vertAlign w:val="superscript"/>
          </w:rPr>
          <w:fldChar w:fldCharType="separate"/>
        </w:r>
      </w:ins>
      <w:ins w:id="1656" w:author="AI YIFENG" w:date="2025-11-13T16:12:00Z">
        <w:r>
          <w:rPr>
            <w:sz w:val="24"/>
            <w:vertAlign w:val="superscript"/>
          </w:rPr>
          <w:t>26</w:t>
        </w:r>
      </w:ins>
      <w:ins w:id="1657" w:author="AI YIFENG" w:date="2025-11-13T16:12:00Z">
        <w:r>
          <w:rPr>
            <w:sz w:val="24"/>
            <w:vertAlign w:val="superscript"/>
          </w:rPr>
          <w:fldChar w:fldCharType="end"/>
        </w:r>
      </w:ins>
      <w:del w:id="1658" w:author="AI YIFENG" w:date="2025-11-13T16:12:00Z">
        <w:r>
          <w:rPr>
            <w:rFonts w:hint="eastAsia"/>
            <w:sz w:val="24"/>
            <w:vertAlign w:val="superscript"/>
          </w:rPr>
          <w:delText>25</w:delText>
        </w:r>
      </w:del>
      <w:r>
        <w:rPr>
          <w:rFonts w:hint="eastAsia"/>
          <w:sz w:val="24"/>
        </w:rPr>
        <w:t xml:space="preserve"> showed that under Gaussian noise assumption of the sparse measurement operator </w:t>
      </w:r>
      <m:oMath>
        <m:r>
          <m:rPr/>
          <w:rPr>
            <w:rFonts w:hint="eastAsia" w:ascii="Cambria Math" w:hAnsi="Cambria Math"/>
            <w:sz w:val="24"/>
          </w:rPr>
          <m:t>A(</m:t>
        </m:r>
        <m:r>
          <m:rPr/>
          <w:rPr>
            <w:rFonts w:ascii="Cambria Math" w:hAnsi="Cambria Math" w:cs="Cambria Math"/>
            <w:sz w:val="24"/>
          </w:rPr>
          <m:t>∗</m:t>
        </m:r>
        <m:r>
          <m:rPr/>
          <w:rPr>
            <w:rFonts w:hint="eastAsia" w:ascii="Cambria Math" w:hAnsi="Cambria Math"/>
            <w:sz w:val="24"/>
          </w:rPr>
          <m:t>)</m:t>
        </m:r>
      </m:oMath>
      <w:r>
        <w:rPr>
          <w:rFonts w:hint="eastAsia"/>
          <w:sz w:val="24"/>
        </w:rPr>
        <w:t>, the log-likelihood function can be approximated with:</w:t>
      </w:r>
    </w:p>
    <w:tbl>
      <w:tblPr>
        <w:tblStyle w:val="19"/>
        <w:tblW w:w="8522" w:type="dxa"/>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841"/>
        <w:gridCol w:w="681"/>
      </w:tblGrid>
      <w:tr w14:paraId="2CE84FD8">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841" w:type="dxa"/>
            <w:tcBorders>
              <w:top w:val="nil"/>
              <w:left w:val="nil"/>
              <w:bottom w:val="nil"/>
              <w:right w:val="nil"/>
            </w:tcBorders>
          </w:tcPr>
          <w:p w14:paraId="35E31D34">
            <w:pPr>
              <w:spacing w:after="0" w:line="240" w:lineRule="auto"/>
              <w:jc w:val="center"/>
              <w:rPr>
                <w:i/>
                <w:sz w:val="20"/>
                <w:szCs w:val="20"/>
              </w:rPr>
            </w:pPr>
            <m:oMath>
              <m:sSub>
                <m:sSubPr>
                  <m:ctrlPr>
                    <w:ins w:id="1659" w:author="AI YIFENG" w:date="2025-11-13T11:39:00Z">
                      <w:rPr>
                        <w:rFonts w:ascii="Cambria Math" w:hAnsi="Cambria Math"/>
                        <w:i/>
                        <w:sz w:val="20"/>
                        <w:szCs w:val="20"/>
                      </w:rPr>
                    </w:ins>
                  </m:ctrlPr>
                </m:sSubPr>
                <m:e>
                  <w:ins w:id="1660" w:author="AI YIFENG" w:date="2025-11-13T11:39:00Z">
                    <m:r>
                      <m:rPr/>
                      <w:rPr>
                        <w:rFonts w:ascii="Cambria Math" w:hAnsi="Cambria Math"/>
                        <w:sz w:val="20"/>
                        <w:szCs w:val="20"/>
                      </w:rPr>
                      <m:t>∇</m:t>
                    </m:r>
                  </w:ins>
                  <m:ctrlPr>
                    <w:ins w:id="1661" w:author="AI YIFENG" w:date="2025-11-13T11:39:00Z">
                      <w:rPr>
                        <w:rFonts w:ascii="Cambria Math" w:hAnsi="Cambria Math"/>
                        <w:i/>
                        <w:sz w:val="20"/>
                        <w:szCs w:val="20"/>
                      </w:rPr>
                    </w:ins>
                  </m:ctrlPr>
                </m:e>
                <m:sub>
                  <m:sSub>
                    <m:sSubPr>
                      <m:ctrlPr>
                        <w:ins w:id="1662" w:author="AI YIFENG" w:date="2025-11-13T11:39:00Z">
                          <w:rPr>
                            <w:rFonts w:ascii="Cambria Math" w:hAnsi="Cambria Math"/>
                            <w:i/>
                            <w:sz w:val="20"/>
                            <w:szCs w:val="20"/>
                          </w:rPr>
                        </w:ins>
                      </m:ctrlPr>
                    </m:sSubPr>
                    <m:e>
                      <w:ins w:id="1663" w:author="AI YIFENG" w:date="2025-11-13T11:39:00Z">
                        <m:r>
                          <m:rPr/>
                          <w:rPr>
                            <w:rFonts w:ascii="Cambria Math" w:hAnsi="Cambria Math"/>
                            <w:sz w:val="20"/>
                            <w:szCs w:val="20"/>
                          </w:rPr>
                          <m:t>x</m:t>
                        </m:r>
                      </w:ins>
                      <m:ctrlPr>
                        <w:ins w:id="1664" w:author="AI YIFENG" w:date="2025-11-13T11:39:00Z">
                          <w:rPr>
                            <w:rFonts w:ascii="Cambria Math" w:hAnsi="Cambria Math"/>
                            <w:i/>
                            <w:sz w:val="20"/>
                            <w:szCs w:val="20"/>
                          </w:rPr>
                        </w:ins>
                      </m:ctrlPr>
                    </m:e>
                    <m:sub>
                      <w:ins w:id="1665" w:author="AI YIFENG" w:date="2025-11-13T11:39:00Z">
                        <m:r>
                          <m:rPr/>
                          <w:rPr>
                            <w:rFonts w:ascii="Cambria Math" w:hAnsi="Cambria Math"/>
                            <w:sz w:val="20"/>
                            <w:szCs w:val="20"/>
                          </w:rPr>
                          <m:t>i</m:t>
                        </m:r>
                      </w:ins>
                      <m:ctrlPr>
                        <w:ins w:id="1666" w:author="AI YIFENG" w:date="2025-11-13T11:39:00Z">
                          <w:rPr>
                            <w:rFonts w:ascii="Cambria Math" w:hAnsi="Cambria Math"/>
                            <w:i/>
                            <w:sz w:val="20"/>
                            <w:szCs w:val="20"/>
                          </w:rPr>
                        </w:ins>
                      </m:ctrlPr>
                    </m:sub>
                  </m:sSub>
                  <m:ctrlPr>
                    <w:ins w:id="1667" w:author="AI YIFENG" w:date="2025-11-13T11:39:00Z">
                      <w:rPr>
                        <w:rFonts w:ascii="Cambria Math" w:hAnsi="Cambria Math"/>
                        <w:i/>
                        <w:sz w:val="20"/>
                        <w:szCs w:val="20"/>
                      </w:rPr>
                    </w:ins>
                  </m:ctrlPr>
                </m:sub>
              </m:sSub>
              <m:r>
                <m:rPr/>
                <w:rPr>
                  <w:rFonts w:ascii="Cambria Math" w:hAnsi="Cambria Math"/>
                  <w:sz w:val="20"/>
                  <w:szCs w:val="20"/>
                </w:rPr>
                <m:t>log⁡</m:t>
              </m:r>
              <w:ins w:id="1668" w:author="AI YIFENG" w:date="2025-11-13T11:39:00Z">
                <m:r>
                  <m:rPr/>
                  <w:rPr>
                    <w:rFonts w:ascii="Cambria Math" w:hAnsi="Cambria Math"/>
                    <w:sz w:val="20"/>
                    <w:szCs w:val="20"/>
                  </w:rPr>
                  <m:t>(</m:t>
                </m:r>
              </w:ins>
              <m:sSub>
                <m:sSubPr>
                  <m:ctrlPr>
                    <w:ins w:id="1669" w:author="AI YIFENG" w:date="2025-11-13T11:40:00Z">
                      <w:rPr>
                        <w:rFonts w:ascii="Cambria Math" w:hAnsi="Cambria Math"/>
                        <w:i/>
                        <w:sz w:val="20"/>
                        <w:szCs w:val="20"/>
                      </w:rPr>
                    </w:ins>
                  </m:ctrlPr>
                </m:sSubPr>
                <m:e>
                  <w:ins w:id="1670" w:author="AI YIFENG" w:date="2025-11-13T11:40:00Z">
                    <m:r>
                      <m:rPr/>
                      <w:rPr>
                        <w:rFonts w:ascii="Cambria Math" w:hAnsi="Cambria Math"/>
                        <w:sz w:val="20"/>
                        <w:szCs w:val="20"/>
                      </w:rPr>
                      <m:t>c</m:t>
                    </m:r>
                  </w:ins>
                  <m:ctrlPr>
                    <w:ins w:id="1671" w:author="AI YIFENG" w:date="2025-11-13T11:40:00Z">
                      <w:rPr>
                        <w:rFonts w:ascii="Cambria Math" w:hAnsi="Cambria Math"/>
                        <w:i/>
                        <w:sz w:val="20"/>
                        <w:szCs w:val="20"/>
                      </w:rPr>
                    </w:ins>
                  </m:ctrlPr>
                </m:e>
                <m:sub>
                  <w:ins w:id="1672" w:author="AI YIFENG" w:date="2025-11-13T11:40:00Z">
                    <m:r>
                      <m:rPr/>
                      <w:rPr>
                        <w:rFonts w:ascii="Cambria Math" w:hAnsi="Cambria Math"/>
                        <w:sz w:val="20"/>
                        <w:szCs w:val="20"/>
                      </w:rPr>
                      <m:t>ns</m:t>
                    </m:r>
                  </w:ins>
                  <m:ctrlPr>
                    <w:ins w:id="1673" w:author="AI YIFENG" w:date="2025-11-13T11:40:00Z">
                      <w:rPr>
                        <w:rFonts w:ascii="Cambria Math" w:hAnsi="Cambria Math"/>
                        <w:i/>
                        <w:sz w:val="20"/>
                        <w:szCs w:val="20"/>
                      </w:rPr>
                    </w:ins>
                  </m:ctrlPr>
                </m:sub>
              </m:sSub>
              <w:ins w:id="1674" w:author="AI YIFENG" w:date="2025-11-13T11:40:00Z">
                <m:r>
                  <m:rPr/>
                  <w:rPr>
                    <w:rFonts w:ascii="Cambria Math" w:hAnsi="Cambria Math"/>
                    <w:sz w:val="20"/>
                    <w:szCs w:val="20"/>
                  </w:rPr>
                  <m:t>|</m:t>
                </m:r>
              </w:ins>
              <m:sSub>
                <m:sSubPr>
                  <m:ctrlPr>
                    <w:ins w:id="1675" w:author="AI YIFENG" w:date="2025-11-13T11:40:00Z">
                      <w:rPr>
                        <w:rFonts w:ascii="Cambria Math" w:hAnsi="Cambria Math"/>
                        <w:i/>
                        <w:sz w:val="20"/>
                        <w:szCs w:val="20"/>
                      </w:rPr>
                    </w:ins>
                  </m:ctrlPr>
                </m:sSubPr>
                <m:e>
                  <w:ins w:id="1676" w:author="AI YIFENG" w:date="2025-11-13T11:40:00Z">
                    <m:r>
                      <m:rPr/>
                      <w:rPr>
                        <w:rFonts w:ascii="Cambria Math" w:hAnsi="Cambria Math"/>
                        <w:sz w:val="20"/>
                        <w:szCs w:val="20"/>
                      </w:rPr>
                      <m:t>p</m:t>
                    </m:r>
                  </w:ins>
                  <m:ctrlPr>
                    <w:ins w:id="1677" w:author="AI YIFENG" w:date="2025-11-13T11:40:00Z">
                      <w:rPr>
                        <w:rFonts w:ascii="Cambria Math" w:hAnsi="Cambria Math"/>
                        <w:i/>
                        <w:sz w:val="20"/>
                        <w:szCs w:val="20"/>
                      </w:rPr>
                    </w:ins>
                  </m:ctrlPr>
                </m:e>
                <m:sub>
                  <w:ins w:id="1678" w:author="AI YIFENG" w:date="2025-11-13T11:40:00Z">
                    <m:r>
                      <m:rPr/>
                      <w:rPr>
                        <w:rFonts w:ascii="Cambria Math" w:hAnsi="Cambria Math"/>
                        <w:sz w:val="20"/>
                        <w:szCs w:val="20"/>
                      </w:rPr>
                      <m:t>t</m:t>
                    </m:r>
                  </w:ins>
                  <m:ctrlPr>
                    <w:ins w:id="1679" w:author="AI YIFENG" w:date="2025-11-13T11:40:00Z">
                      <w:rPr>
                        <w:rFonts w:ascii="Cambria Math" w:hAnsi="Cambria Math"/>
                        <w:i/>
                        <w:sz w:val="20"/>
                        <w:szCs w:val="20"/>
                      </w:rPr>
                    </w:ins>
                  </m:ctrlPr>
                </m:sub>
              </m:sSub>
              <w:ins w:id="1680" w:author="AI YIFENG" w:date="2025-11-13T11:40:00Z">
                <m:r>
                  <m:rPr/>
                  <w:rPr>
                    <w:rFonts w:ascii="Cambria Math" w:hAnsi="Cambria Math"/>
                    <w:sz w:val="20"/>
                    <w:szCs w:val="20"/>
                  </w:rPr>
                  <m:t>(</m:t>
                </m:r>
              </w:ins>
              <m:sSub>
                <m:sSubPr>
                  <m:ctrlPr>
                    <w:ins w:id="1681" w:author="AI YIFENG" w:date="2025-11-13T11:40:00Z">
                      <w:rPr>
                        <w:rFonts w:ascii="Cambria Math" w:hAnsi="Cambria Math"/>
                        <w:i/>
                        <w:sz w:val="20"/>
                        <w:szCs w:val="20"/>
                      </w:rPr>
                    </w:ins>
                  </m:ctrlPr>
                </m:sSubPr>
                <m:e>
                  <w:ins w:id="1682" w:author="AI YIFENG" w:date="2025-11-13T11:40:00Z">
                    <m:r>
                      <m:rPr/>
                      <w:rPr>
                        <w:rFonts w:ascii="Cambria Math" w:hAnsi="Cambria Math"/>
                        <w:sz w:val="20"/>
                        <w:szCs w:val="20"/>
                      </w:rPr>
                      <m:t>x</m:t>
                    </m:r>
                  </w:ins>
                  <m:ctrlPr>
                    <w:ins w:id="1683" w:author="AI YIFENG" w:date="2025-11-13T11:40:00Z">
                      <w:rPr>
                        <w:rFonts w:ascii="Cambria Math" w:hAnsi="Cambria Math"/>
                        <w:i/>
                        <w:sz w:val="20"/>
                        <w:szCs w:val="20"/>
                      </w:rPr>
                    </w:ins>
                  </m:ctrlPr>
                </m:e>
                <m:sub>
                  <w:ins w:id="1684" w:author="AI YIFENG" w:date="2025-11-13T11:40:00Z">
                    <m:r>
                      <m:rPr/>
                      <w:rPr>
                        <w:rFonts w:ascii="Cambria Math" w:hAnsi="Cambria Math"/>
                        <w:sz w:val="20"/>
                        <w:szCs w:val="20"/>
                      </w:rPr>
                      <m:t>t</m:t>
                    </m:r>
                  </w:ins>
                  <m:ctrlPr>
                    <w:ins w:id="1685" w:author="AI YIFENG" w:date="2025-11-13T11:40:00Z">
                      <w:rPr>
                        <w:rFonts w:ascii="Cambria Math" w:hAnsi="Cambria Math"/>
                        <w:i/>
                        <w:sz w:val="20"/>
                        <w:szCs w:val="20"/>
                      </w:rPr>
                    </w:ins>
                  </m:ctrlPr>
                </m:sub>
              </m:sSub>
              <w:ins w:id="1686" w:author="AI YIFENG" w:date="2025-11-13T11:40:00Z">
                <m:r>
                  <m:rPr/>
                  <w:rPr>
                    <w:rFonts w:ascii="Cambria Math" w:hAnsi="Cambria Math"/>
                    <w:sz w:val="20"/>
                    <w:szCs w:val="20"/>
                  </w:rPr>
                  <m:t>)</m:t>
                </m:r>
              </w:ins>
              <w:ins w:id="1687" w:author="AI YIFENG" w:date="2025-11-13T11:39:00Z">
                <m:r>
                  <m:rPr/>
                  <w:rPr>
                    <w:rFonts w:ascii="Cambria Math" w:hAnsi="Cambria Math"/>
                    <w:sz w:val="20"/>
                    <w:szCs w:val="20"/>
                  </w:rPr>
                  <m:t>)</m:t>
                </m:r>
              </w:ins>
              <w:ins w:id="1688" w:author="AI YIFENG" w:date="2025-11-13T11:40:00Z">
                <m:r>
                  <m:rPr/>
                  <w:rPr>
                    <w:rFonts w:ascii="Cambria Math" w:hAnsi="Cambria Math"/>
                    <w:sz w:val="20"/>
                    <w:szCs w:val="20"/>
                  </w:rPr>
                  <m:t>≈</m:t>
                </m:r>
              </w:ins>
              <m:sSup>
                <m:sSupPr>
                  <m:ctrlPr>
                    <w:ins w:id="1689" w:author="AI YIFENG" w:date="2025-11-13T11:41:00Z">
                      <w:rPr>
                        <w:rFonts w:ascii="Cambria Math" w:hAnsi="Cambria Math"/>
                        <w:i/>
                        <w:sz w:val="20"/>
                        <w:szCs w:val="20"/>
                      </w:rPr>
                    </w:ins>
                  </m:ctrlPr>
                </m:sSupPr>
                <m:e>
                  <m:d>
                    <m:dPr>
                      <m:begChr m:val="‖"/>
                      <m:endChr m:val="‖"/>
                      <m:ctrlPr>
                        <w:ins w:id="1690" w:author="AI YIFENG" w:date="2025-11-13T11:41:00Z">
                          <w:rPr>
                            <w:rFonts w:ascii="Cambria Math" w:hAnsi="Cambria Math"/>
                            <w:i/>
                            <w:sz w:val="20"/>
                            <w:szCs w:val="20"/>
                          </w:rPr>
                        </w:ins>
                      </m:ctrlPr>
                    </m:dPr>
                    <m:e>
                      <w:ins w:id="1691" w:author="AI YIFENG" w:date="2025-11-13T11:41:00Z">
                        <m:r>
                          <m:rPr/>
                          <w:rPr>
                            <w:rFonts w:ascii="Cambria Math" w:hAnsi="Cambria Math"/>
                            <w:sz w:val="20"/>
                            <w:szCs w:val="20"/>
                          </w:rPr>
                          <m:t>A</m:t>
                        </m:r>
                      </w:ins>
                      <m:d>
                        <m:dPr>
                          <m:ctrlPr>
                            <w:ins w:id="1692" w:author="AI YIFENG" w:date="2025-11-13T11:41:00Z">
                              <w:rPr>
                                <w:rFonts w:ascii="Cambria Math" w:hAnsi="Cambria Math"/>
                                <w:i/>
                                <w:sz w:val="20"/>
                                <w:szCs w:val="20"/>
                              </w:rPr>
                            </w:ins>
                          </m:ctrlPr>
                        </m:dPr>
                        <m:e>
                          <m:sSub>
                            <m:sSubPr>
                              <m:ctrlPr>
                                <w:ins w:id="1693" w:author="AI YIFENG" w:date="2025-11-13T11:41:00Z">
                                  <w:rPr>
                                    <w:rFonts w:ascii="Cambria Math" w:hAnsi="Cambria Math"/>
                                    <w:i/>
                                    <w:sz w:val="20"/>
                                    <w:szCs w:val="20"/>
                                  </w:rPr>
                                </w:ins>
                              </m:ctrlPr>
                            </m:sSubPr>
                            <m:e>
                              <w:ins w:id="1694" w:author="AI YIFENG" w:date="2025-11-13T11:41:00Z">
                                <m:r>
                                  <m:rPr/>
                                  <w:rPr>
                                    <w:rFonts w:ascii="Cambria Math" w:hAnsi="Cambria Math"/>
                                    <w:sz w:val="20"/>
                                    <w:szCs w:val="20"/>
                                  </w:rPr>
                                  <m:t>x</m:t>
                                </m:r>
                              </w:ins>
                              <m:ctrlPr>
                                <w:ins w:id="1695" w:author="AI YIFENG" w:date="2025-11-13T11:41:00Z">
                                  <w:rPr>
                                    <w:rFonts w:ascii="Cambria Math" w:hAnsi="Cambria Math"/>
                                    <w:i/>
                                    <w:sz w:val="20"/>
                                    <w:szCs w:val="20"/>
                                  </w:rPr>
                                </w:ins>
                              </m:ctrlPr>
                            </m:e>
                            <m:sub>
                              <w:ins w:id="1696" w:author="AI YIFENG" w:date="2025-11-13T11:41:00Z">
                                <m:r>
                                  <m:rPr/>
                                  <w:rPr>
                                    <w:rFonts w:ascii="Cambria Math" w:hAnsi="Cambria Math"/>
                                    <w:sz w:val="20"/>
                                    <w:szCs w:val="20"/>
                                  </w:rPr>
                                  <m:t>0</m:t>
                                </m:r>
                              </w:ins>
                              <m:ctrlPr>
                                <w:ins w:id="1697" w:author="AI YIFENG" w:date="2025-11-13T11:41:00Z">
                                  <w:rPr>
                                    <w:rFonts w:ascii="Cambria Math" w:hAnsi="Cambria Math"/>
                                    <w:i/>
                                    <w:sz w:val="20"/>
                                    <w:szCs w:val="20"/>
                                  </w:rPr>
                                </w:ins>
                              </m:ctrlPr>
                            </m:sub>
                          </m:sSub>
                          <m:ctrlPr>
                            <w:ins w:id="1698" w:author="AI YIFENG" w:date="2025-11-13T11:41:00Z">
                              <w:rPr>
                                <w:rFonts w:ascii="Cambria Math" w:hAnsi="Cambria Math"/>
                                <w:i/>
                                <w:sz w:val="20"/>
                                <w:szCs w:val="20"/>
                              </w:rPr>
                            </w:ins>
                          </m:ctrlPr>
                        </m:e>
                      </m:d>
                      <w:ins w:id="1699" w:author="AI YIFENG" w:date="2025-11-13T11:41:00Z">
                        <m:r>
                          <m:rPr/>
                          <w:rPr>
                            <w:rFonts w:ascii="Cambria Math" w:hAnsi="Cambria Math"/>
                            <w:sz w:val="20"/>
                            <w:szCs w:val="20"/>
                          </w:rPr>
                          <m:t>−A(</m:t>
                        </m:r>
                      </w:ins>
                      <m:sSub>
                        <m:sSubPr>
                          <m:ctrlPr>
                            <w:ins w:id="1700" w:author="AI YIFENG" w:date="2025-11-13T11:41:00Z">
                              <w:rPr>
                                <w:rFonts w:ascii="Cambria Math" w:hAnsi="Cambria Math"/>
                                <w:i/>
                                <w:sz w:val="20"/>
                                <w:szCs w:val="20"/>
                              </w:rPr>
                            </w:ins>
                          </m:ctrlPr>
                        </m:sSubPr>
                        <m:e>
                          <m:acc>
                            <m:accPr>
                              <m:ctrlPr>
                                <w:ins w:id="1701" w:author="AI YIFENG" w:date="2025-11-13T11:41:00Z">
                                  <w:rPr>
                                    <w:rFonts w:ascii="Cambria Math" w:hAnsi="Cambria Math"/>
                                    <w:i/>
                                    <w:sz w:val="20"/>
                                    <w:szCs w:val="20"/>
                                  </w:rPr>
                                </w:ins>
                              </m:ctrlPr>
                            </m:accPr>
                            <m:e>
                              <w:ins w:id="1702" w:author="AI YIFENG" w:date="2025-11-13T11:41:00Z">
                                <m:r>
                                  <m:rPr/>
                                  <w:rPr>
                                    <w:rFonts w:ascii="Cambria Math" w:hAnsi="Cambria Math"/>
                                    <w:sz w:val="20"/>
                                    <w:szCs w:val="20"/>
                                  </w:rPr>
                                  <m:t>x</m:t>
                                </m:r>
                              </w:ins>
                              <m:ctrlPr>
                                <w:ins w:id="1703" w:author="AI YIFENG" w:date="2025-11-13T11:41:00Z">
                                  <w:rPr>
                                    <w:rFonts w:ascii="Cambria Math" w:hAnsi="Cambria Math"/>
                                    <w:i/>
                                    <w:sz w:val="20"/>
                                    <w:szCs w:val="20"/>
                                  </w:rPr>
                                </w:ins>
                              </m:ctrlPr>
                            </m:e>
                          </m:acc>
                          <m:ctrlPr>
                            <w:ins w:id="1704" w:author="AI YIFENG" w:date="2025-11-13T11:41:00Z">
                              <w:rPr>
                                <w:rFonts w:ascii="Cambria Math" w:hAnsi="Cambria Math"/>
                                <w:i/>
                                <w:sz w:val="20"/>
                                <w:szCs w:val="20"/>
                              </w:rPr>
                            </w:ins>
                          </m:ctrlPr>
                        </m:e>
                        <m:sub>
                          <w:ins w:id="1705" w:author="AI YIFENG" w:date="2025-11-13T11:41:00Z">
                            <m:r>
                              <m:rPr/>
                              <w:rPr>
                                <w:rFonts w:ascii="Cambria Math" w:hAnsi="Cambria Math"/>
                                <w:sz w:val="20"/>
                                <w:szCs w:val="20"/>
                              </w:rPr>
                              <m:t>0</m:t>
                            </m:r>
                          </w:ins>
                          <m:ctrlPr>
                            <w:ins w:id="1706" w:author="AI YIFENG" w:date="2025-11-13T11:41:00Z">
                              <w:rPr>
                                <w:rFonts w:ascii="Cambria Math" w:hAnsi="Cambria Math"/>
                                <w:i/>
                                <w:sz w:val="20"/>
                                <w:szCs w:val="20"/>
                              </w:rPr>
                            </w:ins>
                          </m:ctrlPr>
                        </m:sub>
                      </m:sSub>
                      <w:ins w:id="1707" w:author="AI YIFENG" w:date="2025-11-13T11:41:00Z">
                        <m:r>
                          <m:rPr/>
                          <w:rPr>
                            <w:rFonts w:ascii="Cambria Math" w:hAnsi="Cambria Math"/>
                            <w:sz w:val="20"/>
                            <w:szCs w:val="20"/>
                          </w:rPr>
                          <m:t>)</m:t>
                        </m:r>
                      </w:ins>
                      <m:ctrlPr>
                        <w:ins w:id="1708" w:author="AI YIFENG" w:date="2025-11-13T11:41:00Z">
                          <w:rPr>
                            <w:rFonts w:ascii="Cambria Math" w:hAnsi="Cambria Math"/>
                            <w:i/>
                            <w:sz w:val="20"/>
                            <w:szCs w:val="20"/>
                          </w:rPr>
                        </w:ins>
                      </m:ctrlPr>
                    </m:e>
                  </m:d>
                  <m:ctrlPr>
                    <w:ins w:id="1709" w:author="AI YIFENG" w:date="2025-11-13T11:41:00Z">
                      <w:rPr>
                        <w:rFonts w:ascii="Cambria Math" w:hAnsi="Cambria Math"/>
                        <w:i/>
                        <w:sz w:val="20"/>
                        <w:szCs w:val="20"/>
                      </w:rPr>
                    </w:ins>
                  </m:ctrlPr>
                </m:e>
                <m:sup>
                  <w:ins w:id="1710" w:author="AI YIFENG" w:date="2025-11-13T11:41:00Z">
                    <m:r>
                      <m:rPr/>
                      <w:rPr>
                        <w:rFonts w:ascii="Cambria Math" w:hAnsi="Cambria Math"/>
                        <w:sz w:val="20"/>
                        <w:szCs w:val="20"/>
                      </w:rPr>
                      <m:t>2</m:t>
                    </m:r>
                  </w:ins>
                  <m:ctrlPr>
                    <w:ins w:id="1711" w:author="AI YIFENG" w:date="2025-11-13T11:41:00Z">
                      <w:rPr>
                        <w:rFonts w:ascii="Cambria Math" w:hAnsi="Cambria Math"/>
                        <w:i/>
                        <w:sz w:val="20"/>
                        <w:szCs w:val="20"/>
                      </w:rPr>
                    </w:ins>
                  </m:ctrlPr>
                </m:sup>
              </m:sSup>
            </m:oMath>
            <w:del w:id="1712" w:author="AI YIFENG" w:date="2025-11-13T11:41:00Z">
              <w:r>
                <w:rPr>
                  <w:iCs/>
                  <w:sz w:val="20"/>
                  <w:szCs w:val="20"/>
                </w:rPr>
                <w:drawing>
                  <wp:inline distT="0" distB="0" distL="0" distR="0">
                    <wp:extent cx="2372360" cy="275590"/>
                    <wp:effectExtent l="0" t="0" r="8890" b="0"/>
                    <wp:docPr id="16790317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1794" name="图片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372360" cy="275590"/>
                            </a:xfrm>
                            <a:prstGeom prst="rect">
                              <a:avLst/>
                            </a:prstGeom>
                            <a:noFill/>
                            <a:ln>
                              <a:noFill/>
                            </a:ln>
                          </pic:spPr>
                        </pic:pic>
                      </a:graphicData>
                    </a:graphic>
                  </wp:inline>
                </w:drawing>
              </w:r>
            </w:del>
            <w:r>
              <w:rPr>
                <w:iCs/>
                <w:sz w:val="20"/>
                <w:szCs w:val="20"/>
              </w:rPr>
              <w:t>,</w:t>
            </w:r>
          </w:p>
        </w:tc>
        <w:tc>
          <w:tcPr>
            <w:tcW w:w="681" w:type="dxa"/>
            <w:tcBorders>
              <w:top w:val="nil"/>
              <w:left w:val="nil"/>
              <w:bottom w:val="nil"/>
              <w:right w:val="nil"/>
            </w:tcBorders>
          </w:tcPr>
          <w:p w14:paraId="1B913699">
            <w:pPr>
              <w:spacing w:before="0" w:beforeLines="-2147483648" w:after="0" w:line="240" w:lineRule="auto"/>
              <w:jc w:val="center"/>
              <w:rPr>
                <w:sz w:val="24"/>
              </w:rPr>
              <w:pPrChange w:id="1714" w:author="WPS_1699502026" w:date="2025-11-25T23:42:00Z">
                <w:pPr>
                  <w:spacing w:before="102" w:beforeLines="33" w:after="0" w:line="240" w:lineRule="auto"/>
                  <w:jc w:val="center"/>
                </w:pPr>
              </w:pPrChange>
            </w:pPr>
            <w:r>
              <w:rPr>
                <w:sz w:val="24"/>
              </w:rPr>
              <w:t>(8)</w:t>
            </w:r>
          </w:p>
        </w:tc>
      </w:tr>
    </w:tbl>
    <w:p w14:paraId="674BD726">
      <w:pPr>
        <w:jc w:val="both"/>
        <w:rPr>
          <w:rFonts w:cs="Times New Roman"/>
          <w:sz w:val="24"/>
        </w:rPr>
      </w:pPr>
      <w:r>
        <w:rPr>
          <w:sz w:val="24"/>
        </w:rPr>
        <w:t xml:space="preserve">where </w:t>
      </w:r>
      <m:oMath>
        <m:acc>
          <m:accPr>
            <m:ctrlPr>
              <w:ins w:id="1715" w:author="AI YIFENG" w:date="2025-11-13T18:40:00Z">
                <w:rPr>
                  <w:rFonts w:ascii="Cambria Math" w:hAnsi="Cambria Math"/>
                  <w:i/>
                  <w:sz w:val="24"/>
                </w:rPr>
              </w:ins>
            </m:ctrlPr>
          </m:accPr>
          <m:e>
            <m:r>
              <m:rPr/>
              <w:rPr>
                <w:rFonts w:ascii="Cambria Math" w:hAnsi="Cambria Math"/>
                <w:sz w:val="24"/>
              </w:rPr>
              <m:t>x</m:t>
            </m:r>
            <m:ctrlPr>
              <w:ins w:id="1716" w:author="AI YIFENG" w:date="2025-11-13T18:40:00Z">
                <w:rPr>
                  <w:rFonts w:ascii="Cambria Math" w:hAnsi="Cambria Math"/>
                  <w:i/>
                  <w:sz w:val="24"/>
                </w:rPr>
              </w:ins>
            </m:ctrlPr>
          </m:e>
        </m:acc>
      </m:oMath>
      <w:r>
        <w:rPr>
          <w:rFonts w:hint="eastAsia"/>
          <w:sz w:val="24"/>
          <w:vertAlign w:val="subscript"/>
        </w:rPr>
        <w:t>0</w:t>
      </w:r>
      <w:r>
        <w:rPr>
          <w:sz w:val="24"/>
        </w:rPr>
        <w:t xml:space="preserve"> is an estimated value of </w:t>
      </w:r>
      <w:r>
        <w:rPr>
          <w:rFonts w:hint="eastAsia"/>
          <w:i/>
          <w:iCs/>
          <w:sz w:val="24"/>
        </w:rPr>
        <w:t>x</w:t>
      </w:r>
      <w:r>
        <w:rPr>
          <w:rFonts w:hint="eastAsia"/>
          <w:i/>
          <w:iCs/>
          <w:sz w:val="24"/>
          <w:vertAlign w:val="subscript"/>
        </w:rPr>
        <w:t>0</w:t>
      </w:r>
      <w:r>
        <w:rPr>
          <w:sz w:val="24"/>
        </w:rPr>
        <w:t xml:space="preserve"> through</w:t>
      </w:r>
      <w:r>
        <w:rPr>
          <w:rFonts w:hint="eastAsia"/>
          <w:sz w:val="24"/>
        </w:rPr>
        <w:t xml:space="preserve"> Eq. 31.</w:t>
      </w:r>
      <w:del w:id="1717" w:author="AI YIFENG" w:date="2025-11-19T10:07:00Z">
        <w:r>
          <w:rPr>
            <w:rFonts w:hint="eastAsia"/>
            <w:sz w:val="24"/>
          </w:rPr>
          <w:delText xml:space="preserve"> </w:delText>
        </w:r>
      </w:del>
      <w:r>
        <w:rPr>
          <w:rFonts w:hint="eastAsia"/>
          <w:sz w:val="24"/>
        </w:rPr>
        <w:t xml:space="preserve"> Given the governing equation for flow:</w:t>
      </w:r>
    </w:p>
    <w:tbl>
      <w:tblPr>
        <w:tblStyle w:val="19"/>
        <w:tblW w:w="8522" w:type="dxa"/>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841"/>
        <w:gridCol w:w="681"/>
      </w:tblGrid>
      <w:tr w14:paraId="50AA4969">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PrEx>
        <w:tc>
          <w:tcPr>
            <w:tcW w:w="7841" w:type="dxa"/>
            <w:tcBorders>
              <w:top w:val="nil"/>
              <w:left w:val="nil"/>
              <w:bottom w:val="nil"/>
              <w:right w:val="nil"/>
            </w:tcBorders>
          </w:tcPr>
          <w:p w14:paraId="0359E4F0">
            <w:pPr>
              <w:spacing w:after="0" w:line="240" w:lineRule="auto"/>
              <w:jc w:val="center"/>
              <w:rPr>
                <w:i/>
                <w:sz w:val="20"/>
                <w:szCs w:val="20"/>
              </w:rPr>
            </w:pPr>
            <w:r>
              <w:rPr>
                <w:rFonts w:ascii="Cambria Math" w:hAnsi="Cambria Math" w:cs="Cambria Math"/>
                <w:i/>
                <w:sz w:val="20"/>
                <w:szCs w:val="20"/>
              </w:rPr>
              <w:t>∇</w:t>
            </w:r>
            <m:oMath>
              <w:bookmarkStart w:id="16" w:name="OLE_LINK4"/>
              <w:ins w:id="1718" w:author="AI YIFENG" w:date="2025-11-13T11:38:00Z">
                <m:r>
                  <m:rPr/>
                  <w:rPr>
                    <w:rFonts w:ascii="Cambria Math" w:hAnsi="Cambria Math" w:cs="Cambria Math"/>
                    <w:sz w:val="20"/>
                    <w:szCs w:val="20"/>
                  </w:rPr>
                  <m:t>∙</m:t>
                </m:r>
              </w:ins>
            </m:oMath>
            <w:bookmarkEnd w:id="16"/>
            <w:r>
              <w:rPr>
                <w:i/>
                <w:sz w:val="20"/>
                <w:szCs w:val="20"/>
              </w:rPr>
              <w:t xml:space="preserve">u = </w:t>
            </w:r>
            <w:r>
              <w:rPr>
                <w:iCs/>
                <w:sz w:val="20"/>
                <w:szCs w:val="20"/>
              </w:rPr>
              <w:t>0</w:t>
            </w:r>
          </w:p>
        </w:tc>
        <w:tc>
          <w:tcPr>
            <w:tcW w:w="681" w:type="dxa"/>
            <w:tcBorders>
              <w:top w:val="nil"/>
              <w:left w:val="nil"/>
              <w:bottom w:val="nil"/>
              <w:right w:val="nil"/>
            </w:tcBorders>
          </w:tcPr>
          <w:p w14:paraId="2AB0834F">
            <w:pPr>
              <w:spacing w:after="0" w:line="240" w:lineRule="auto"/>
              <w:jc w:val="center"/>
              <w:rPr>
                <w:sz w:val="24"/>
              </w:rPr>
            </w:pPr>
            <w:r>
              <w:rPr>
                <w:sz w:val="24"/>
              </w:rPr>
              <w:t>(</w:t>
            </w:r>
            <w:r>
              <w:rPr>
                <w:rFonts w:hint="eastAsia"/>
                <w:sz w:val="24"/>
              </w:rPr>
              <w:t>9</w:t>
            </w:r>
            <w:r>
              <w:rPr>
                <w:sz w:val="24"/>
              </w:rPr>
              <w:t>)</w:t>
            </w:r>
          </w:p>
        </w:tc>
      </w:tr>
      <w:tr w14:paraId="2655D13C">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841" w:type="dxa"/>
            <w:tcBorders>
              <w:top w:val="nil"/>
              <w:left w:val="nil"/>
              <w:bottom w:val="nil"/>
              <w:right w:val="nil"/>
            </w:tcBorders>
          </w:tcPr>
          <w:p w14:paraId="2FCF2793">
            <w:pPr>
              <w:spacing w:after="0" w:line="240" w:lineRule="auto"/>
              <w:jc w:val="center"/>
              <w:rPr>
                <w:i/>
                <w:sz w:val="20"/>
                <w:szCs w:val="20"/>
              </w:rPr>
            </w:pPr>
            <m:oMath>
              <m:f>
                <m:fPr>
                  <m:ctrlPr>
                    <w:ins w:id="1719" w:author="AI YIFENG" w:date="2025-11-13T11:38:00Z">
                      <w:rPr>
                        <w:rFonts w:ascii="Cambria Math" w:hAnsi="Cambria Math"/>
                        <w:i/>
                        <w:sz w:val="20"/>
                        <w:szCs w:val="20"/>
                      </w:rPr>
                    </w:ins>
                  </m:ctrlPr>
                </m:fPr>
                <m:num>
                  <w:ins w:id="1720" w:author="AI YIFENG" w:date="2025-11-13T11:38:00Z">
                    <m:r>
                      <m:rPr/>
                      <w:rPr>
                        <w:rFonts w:ascii="Cambria Math" w:hAnsi="Cambria Math"/>
                        <w:sz w:val="20"/>
                        <w:szCs w:val="20"/>
                      </w:rPr>
                      <m:t>∂u</m:t>
                    </m:r>
                  </w:ins>
                  <m:ctrlPr>
                    <w:ins w:id="1721" w:author="AI YIFENG" w:date="2025-11-13T11:38:00Z">
                      <w:rPr>
                        <w:rFonts w:ascii="Cambria Math" w:hAnsi="Cambria Math"/>
                        <w:i/>
                        <w:sz w:val="20"/>
                        <w:szCs w:val="20"/>
                      </w:rPr>
                    </w:ins>
                  </m:ctrlPr>
                </m:num>
                <m:den>
                  <w:ins w:id="1722" w:author="AI YIFENG" w:date="2025-11-13T11:38:00Z">
                    <m:r>
                      <m:rPr/>
                      <w:rPr>
                        <w:rFonts w:ascii="Cambria Math" w:hAnsi="Cambria Math"/>
                        <w:sz w:val="20"/>
                        <w:szCs w:val="20"/>
                      </w:rPr>
                      <m:t>∂t</m:t>
                    </m:r>
                  </w:ins>
                  <m:ctrlPr>
                    <w:ins w:id="1723" w:author="AI YIFENG" w:date="2025-11-13T11:38:00Z">
                      <w:rPr>
                        <w:rFonts w:ascii="Cambria Math" w:hAnsi="Cambria Math"/>
                        <w:i/>
                        <w:sz w:val="20"/>
                        <w:szCs w:val="20"/>
                      </w:rPr>
                    </w:ins>
                  </m:ctrlPr>
                </m:den>
              </m:f>
              <w:ins w:id="1724" w:author="AI YIFENG" w:date="2025-11-13T11:38:00Z">
                <m:r>
                  <m:rPr/>
                  <w:rPr>
                    <w:rFonts w:ascii="Cambria Math" w:hAnsi="Cambria Math"/>
                    <w:sz w:val="20"/>
                    <w:szCs w:val="20"/>
                  </w:rPr>
                  <m:t>=−u</m:t>
                </m:r>
              </w:ins>
              <w:ins w:id="1725" w:author="root" w:date="2025-11-25T18:37:00Z">
                <m:r>
                  <m:rPr/>
                  <w:rPr>
                    <w:rFonts w:ascii="Cambria Math" w:hAnsi="Cambria Math" w:cs="Cambria Math"/>
                    <w:sz w:val="20"/>
                    <w:szCs w:val="20"/>
                  </w:rPr>
                  <m:t>∙</m:t>
                </m:r>
              </w:ins>
              <w:ins w:id="1726" w:author="AI YIFENG" w:date="2025-11-13T11:38:00Z">
                <m:r>
                  <m:rPr/>
                  <w:rPr>
                    <w:rFonts w:ascii="Cambria Math" w:hAnsi="Cambria Math"/>
                    <w:sz w:val="20"/>
                    <w:szCs w:val="20"/>
                  </w:rPr>
                  <m:t>∇u−</m:t>
                </m:r>
              </w:ins>
              <w:ins w:id="1727" w:author="AI YIFENG" w:date="2025-11-13T11:39:00Z">
                <m:r>
                  <m:rPr/>
                  <w:rPr>
                    <w:rFonts w:ascii="Cambria Math" w:hAnsi="Cambria Math"/>
                    <w:sz w:val="20"/>
                    <w:szCs w:val="20"/>
                  </w:rPr>
                  <m:t>∇p+</m:t>
                </m:r>
              </w:ins>
              <m:f>
                <m:fPr>
                  <m:ctrlPr>
                    <w:ins w:id="1728" w:author="AI YIFENG" w:date="2025-11-13T11:39:00Z">
                      <w:rPr>
                        <w:rFonts w:ascii="Cambria Math" w:hAnsi="Cambria Math"/>
                        <w:i/>
                        <w:sz w:val="20"/>
                        <w:szCs w:val="20"/>
                      </w:rPr>
                    </w:ins>
                  </m:ctrlPr>
                </m:fPr>
                <m:num>
                  <w:ins w:id="1729" w:author="AI YIFENG" w:date="2025-11-13T11:39:00Z">
                    <m:r>
                      <m:rPr/>
                      <w:rPr>
                        <w:rFonts w:ascii="Cambria Math" w:hAnsi="Cambria Math"/>
                        <w:sz w:val="20"/>
                        <w:szCs w:val="20"/>
                      </w:rPr>
                      <m:t>1</m:t>
                    </m:r>
                  </w:ins>
                  <m:ctrlPr>
                    <w:ins w:id="1730" w:author="AI YIFENG" w:date="2025-11-13T11:39:00Z">
                      <w:rPr>
                        <w:rFonts w:ascii="Cambria Math" w:hAnsi="Cambria Math"/>
                        <w:i/>
                        <w:sz w:val="20"/>
                        <w:szCs w:val="20"/>
                      </w:rPr>
                    </w:ins>
                  </m:ctrlPr>
                </m:num>
                <m:den>
                  <w:ins w:id="1731" w:author="AI YIFENG" w:date="2025-11-13T11:39:00Z">
                    <m:r>
                      <m:rPr/>
                      <w:rPr>
                        <w:rFonts w:ascii="Cambria Math" w:hAnsi="Cambria Math"/>
                        <w:sz w:val="20"/>
                        <w:szCs w:val="20"/>
                      </w:rPr>
                      <m:t>Re</m:t>
                    </m:r>
                  </w:ins>
                  <m:ctrlPr>
                    <w:ins w:id="1732" w:author="AI YIFENG" w:date="2025-11-13T11:39:00Z">
                      <w:rPr>
                        <w:rFonts w:ascii="Cambria Math" w:hAnsi="Cambria Math"/>
                        <w:i/>
                        <w:sz w:val="20"/>
                        <w:szCs w:val="20"/>
                      </w:rPr>
                    </w:ins>
                  </m:ctrlPr>
                </m:den>
              </m:f>
              <m:sSup>
                <m:sSupPr>
                  <m:ctrlPr>
                    <w:ins w:id="1733" w:author="AI YIFENG" w:date="2025-11-13T11:39:00Z">
                      <w:rPr>
                        <w:rFonts w:ascii="Cambria Math" w:hAnsi="Cambria Math"/>
                        <w:i/>
                        <w:sz w:val="20"/>
                        <w:szCs w:val="20"/>
                      </w:rPr>
                    </w:ins>
                  </m:ctrlPr>
                </m:sSupPr>
                <m:e>
                  <w:ins w:id="1734" w:author="AI YIFENG" w:date="2025-11-13T11:39:00Z">
                    <m:r>
                      <m:rPr/>
                      <w:rPr>
                        <w:rFonts w:ascii="Cambria Math" w:hAnsi="Cambria Math"/>
                        <w:sz w:val="20"/>
                        <w:szCs w:val="20"/>
                      </w:rPr>
                      <m:t>∇</m:t>
                    </m:r>
                  </w:ins>
                  <m:ctrlPr>
                    <w:ins w:id="1735" w:author="AI YIFENG" w:date="2025-11-13T11:39:00Z">
                      <w:rPr>
                        <w:rFonts w:ascii="Cambria Math" w:hAnsi="Cambria Math"/>
                        <w:i/>
                        <w:sz w:val="20"/>
                        <w:szCs w:val="20"/>
                      </w:rPr>
                    </w:ins>
                  </m:ctrlPr>
                </m:e>
                <m:sup>
                  <w:ins w:id="1736" w:author="AI YIFENG" w:date="2025-11-13T11:39:00Z">
                    <m:r>
                      <m:rPr/>
                      <w:rPr>
                        <w:rFonts w:ascii="Cambria Math" w:hAnsi="Cambria Math"/>
                        <w:sz w:val="20"/>
                        <w:szCs w:val="20"/>
                      </w:rPr>
                      <m:t>2</m:t>
                    </m:r>
                  </w:ins>
                  <m:ctrlPr>
                    <w:ins w:id="1737" w:author="AI YIFENG" w:date="2025-11-13T11:39:00Z">
                      <w:rPr>
                        <w:rFonts w:ascii="Cambria Math" w:hAnsi="Cambria Math"/>
                        <w:i/>
                        <w:sz w:val="20"/>
                        <w:szCs w:val="20"/>
                      </w:rPr>
                    </w:ins>
                  </m:ctrlPr>
                </m:sup>
              </m:sSup>
              <w:ins w:id="1738" w:author="AI YIFENG" w:date="2025-11-13T11:39:00Z">
                <m:r>
                  <m:rPr/>
                  <w:rPr>
                    <w:rFonts w:ascii="Cambria Math" w:hAnsi="Cambria Math"/>
                    <w:sz w:val="20"/>
                    <w:szCs w:val="20"/>
                  </w:rPr>
                  <m:t>u</m:t>
                </m:r>
              </w:ins>
            </m:oMath>
            <w:del w:id="1739" w:author="AI YIFENG" w:date="2025-11-13T11:39:00Z">
              <w:r>
                <w:rPr>
                  <w:i/>
                  <w:sz w:val="20"/>
                  <w:szCs w:val="20"/>
                </w:rPr>
                <w:drawing>
                  <wp:inline distT="0" distB="0" distL="0" distR="0">
                    <wp:extent cx="1570990" cy="349250"/>
                    <wp:effectExtent l="0" t="0" r="0" b="0"/>
                    <wp:docPr id="21086550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55006" name="图片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570990" cy="349250"/>
                            </a:xfrm>
                            <a:prstGeom prst="rect">
                              <a:avLst/>
                            </a:prstGeom>
                            <a:noFill/>
                            <a:ln>
                              <a:noFill/>
                            </a:ln>
                          </pic:spPr>
                        </pic:pic>
                      </a:graphicData>
                    </a:graphic>
                  </wp:inline>
                </w:drawing>
              </w:r>
            </w:del>
          </w:p>
        </w:tc>
        <w:tc>
          <w:tcPr>
            <w:tcW w:w="681" w:type="dxa"/>
            <w:tcBorders>
              <w:top w:val="nil"/>
              <w:left w:val="nil"/>
              <w:bottom w:val="nil"/>
              <w:right w:val="nil"/>
            </w:tcBorders>
          </w:tcPr>
          <w:p w14:paraId="3B402199">
            <w:pPr>
              <w:spacing w:before="112" w:beforeLines="36" w:after="0" w:line="240" w:lineRule="auto"/>
              <w:jc w:val="center"/>
              <w:rPr>
                <w:sz w:val="24"/>
              </w:rPr>
            </w:pPr>
            <w:r>
              <w:rPr>
                <w:sz w:val="24"/>
              </w:rPr>
              <w:t>(</w:t>
            </w:r>
            <w:r>
              <w:rPr>
                <w:rFonts w:hint="eastAsia"/>
                <w:sz w:val="24"/>
              </w:rPr>
              <w:t>10</w:t>
            </w:r>
            <w:r>
              <w:rPr>
                <w:sz w:val="24"/>
              </w:rPr>
              <w:t>)</w:t>
            </w:r>
          </w:p>
        </w:tc>
      </w:tr>
    </w:tbl>
    <w:p w14:paraId="4548BECB">
      <w:pPr>
        <w:jc w:val="both"/>
        <w:rPr>
          <w:rFonts w:cs="Times New Roman"/>
          <w:sz w:val="24"/>
        </w:rPr>
      </w:pPr>
      <w:r>
        <w:rPr>
          <w:sz w:val="24"/>
        </w:rPr>
        <w:t>w</w:t>
      </w:r>
      <w:r>
        <w:rPr>
          <w:rFonts w:hint="eastAsia"/>
          <w:sz w:val="24"/>
        </w:rPr>
        <w:t xml:space="preserve">e have </w:t>
      </w:r>
      <w:r>
        <w:rPr>
          <w:sz w:val="24"/>
        </w:rPr>
        <w:t xml:space="preserve">the </w:t>
      </w:r>
      <w:r>
        <w:rPr>
          <w:rFonts w:hint="eastAsia"/>
          <w:sz w:val="24"/>
        </w:rPr>
        <w:t xml:space="preserve">N-S physical correction (hyperparameter) </w:t>
      </w:r>
      <m:oMath>
        <m:sSub>
          <m:sSubPr>
            <m:ctrlPr>
              <w:ins w:id="1741" w:author="AI YIFENG" w:date="2025-11-13T18:40:00Z">
                <w:rPr>
                  <w:rFonts w:ascii="Cambria Math" w:hAnsi="Cambria Math"/>
                  <w:i/>
                  <w:sz w:val="24"/>
                </w:rPr>
              </w:ins>
            </m:ctrlPr>
          </m:sSubPr>
          <m:e>
            <m:r>
              <m:rPr>
                <m:scr m:val="script"/>
              </m:rPr>
              <w:rPr>
                <w:rFonts w:ascii="Cambria Math" w:hAnsi="Cambria Math"/>
                <w:sz w:val="24"/>
              </w:rPr>
              <m:t>ℒ</m:t>
            </m:r>
            <m:ctrlPr>
              <w:ins w:id="1742" w:author="AI YIFENG" w:date="2025-11-13T18:40:00Z">
                <w:rPr>
                  <w:rFonts w:ascii="Cambria Math" w:hAnsi="Cambria Math"/>
                  <w:i/>
                  <w:sz w:val="24"/>
                </w:rPr>
              </w:ins>
            </m:ctrlPr>
          </m:e>
          <m:sub>
            <m:r>
              <m:rPr/>
              <w:rPr>
                <w:rFonts w:ascii="Cambria Math" w:hAnsi="Cambria Math"/>
                <w:sz w:val="24"/>
              </w:rPr>
              <m:t>ns</m:t>
            </m:r>
            <m:ctrlPr>
              <w:ins w:id="1743" w:author="AI YIFENG" w:date="2025-11-13T18:40:00Z">
                <w:rPr>
                  <w:rFonts w:ascii="Cambria Math" w:hAnsi="Cambria Math"/>
                  <w:i/>
                  <w:sz w:val="24"/>
                </w:rPr>
              </w:ins>
            </m:ctrlPr>
          </m:sub>
        </m:sSub>
      </m:oMath>
      <w:r>
        <w:rPr>
          <w:sz w:val="24"/>
        </w:rPr>
        <w:t xml:space="preserve"> as</w:t>
      </w:r>
      <w:r>
        <w:rPr>
          <w:rFonts w:hint="eastAsia"/>
          <w:sz w:val="24"/>
        </w:rPr>
        <w:t>:</w:t>
      </w:r>
    </w:p>
    <w:tbl>
      <w:tblPr>
        <w:tblStyle w:val="19"/>
        <w:tblW w:w="8522" w:type="dxa"/>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841"/>
        <w:gridCol w:w="681"/>
      </w:tblGrid>
      <w:tr w14:paraId="6C189896">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4" w:hRule="atLeast"/>
        </w:trPr>
        <w:tc>
          <w:tcPr>
            <w:tcW w:w="7841" w:type="dxa"/>
            <w:tcBorders>
              <w:top w:val="nil"/>
              <w:left w:val="nil"/>
              <w:bottom w:val="nil"/>
              <w:right w:val="nil"/>
            </w:tcBorders>
          </w:tcPr>
          <w:p w14:paraId="6CC35134">
            <w:pPr>
              <w:spacing w:after="0" w:line="240" w:lineRule="auto"/>
              <w:jc w:val="center"/>
              <w:rPr>
                <w:i/>
                <w:sz w:val="20"/>
                <w:szCs w:val="20"/>
              </w:rPr>
            </w:pPr>
            <m:oMath>
              <m:sSub>
                <m:sSubPr>
                  <m:ctrlPr>
                    <w:ins w:id="1744" w:author="AI YIFENG" w:date="2025-11-13T11:42:00Z">
                      <w:rPr>
                        <w:rFonts w:ascii="Cambria Math" w:hAnsi="Cambria Math"/>
                        <w:i/>
                        <w:sz w:val="20"/>
                        <w:szCs w:val="20"/>
                      </w:rPr>
                    </w:ins>
                  </m:ctrlPr>
                </m:sSubPr>
                <m:e>
                  <w:ins w:id="1745" w:author="AI YIFENG" w:date="2025-11-13T11:42:00Z">
                    <m:r>
                      <m:rPr>
                        <m:scr m:val="script"/>
                      </m:rPr>
                      <w:rPr>
                        <w:rFonts w:ascii="Cambria Math" w:hAnsi="Cambria Math"/>
                        <w:sz w:val="20"/>
                        <w:szCs w:val="20"/>
                      </w:rPr>
                      <m:t>ℒ</m:t>
                    </m:r>
                  </w:ins>
                  <m:ctrlPr>
                    <w:ins w:id="1746" w:author="AI YIFENG" w:date="2025-11-13T11:42:00Z">
                      <w:rPr>
                        <w:rFonts w:ascii="Cambria Math" w:hAnsi="Cambria Math"/>
                        <w:i/>
                        <w:sz w:val="20"/>
                        <w:szCs w:val="20"/>
                      </w:rPr>
                    </w:ins>
                  </m:ctrlPr>
                </m:e>
                <m:sub>
                  <w:ins w:id="1747" w:author="AI YIFENG" w:date="2025-11-13T11:42:00Z">
                    <m:r>
                      <m:rPr/>
                      <w:rPr>
                        <w:rFonts w:ascii="Cambria Math" w:hAnsi="Cambria Math"/>
                        <w:sz w:val="20"/>
                        <w:szCs w:val="20"/>
                      </w:rPr>
                      <m:t>ns</m:t>
                    </m:r>
                  </w:ins>
                  <m:ctrlPr>
                    <w:ins w:id="1748" w:author="AI YIFENG" w:date="2025-11-13T11:42:00Z">
                      <w:rPr>
                        <w:rFonts w:ascii="Cambria Math" w:hAnsi="Cambria Math"/>
                        <w:i/>
                        <w:sz w:val="20"/>
                        <w:szCs w:val="20"/>
                      </w:rPr>
                    </w:ins>
                  </m:ctrlPr>
                </m:sub>
              </m:sSub>
              <w:ins w:id="1749" w:author="AI YIFENG" w:date="2025-11-13T11:43:00Z">
                <m:r>
                  <m:rPr/>
                  <w:rPr>
                    <w:rFonts w:ascii="Cambria Math" w:hAnsi="Cambria Math"/>
                    <w:sz w:val="20"/>
                    <w:szCs w:val="20"/>
                  </w:rPr>
                  <m:t>=</m:t>
                </m:r>
              </w:ins>
              <m:d>
                <m:dPr>
                  <m:begChr m:val="‖"/>
                  <m:endChr m:val="‖"/>
                  <m:ctrlPr>
                    <w:ins w:id="1750" w:author="AI YIFENG" w:date="2025-11-13T11:43:00Z">
                      <w:rPr>
                        <w:rFonts w:ascii="Cambria Math" w:hAnsi="Cambria Math"/>
                        <w:i/>
                        <w:sz w:val="20"/>
                        <w:szCs w:val="20"/>
                      </w:rPr>
                    </w:ins>
                  </m:ctrlPr>
                </m:dPr>
                <m:e>
                  <w:ins w:id="1751" w:author="AI YIFENG" w:date="2025-11-13T11:43:00Z">
                    <m:r>
                      <m:rPr/>
                      <w:rPr>
                        <w:rFonts w:ascii="Cambria Math" w:hAnsi="Cambria Math"/>
                        <w:sz w:val="20"/>
                        <w:szCs w:val="20"/>
                      </w:rPr>
                      <m:t>0−f(</m:t>
                    </m:r>
                  </w:ins>
                  <m:sSub>
                    <m:sSubPr>
                      <m:ctrlPr>
                        <w:ins w:id="1752" w:author="AI YIFENG" w:date="2025-11-13T11:43:00Z">
                          <w:rPr>
                            <w:rFonts w:ascii="Cambria Math" w:hAnsi="Cambria Math"/>
                            <w:i/>
                            <w:sz w:val="20"/>
                            <w:szCs w:val="20"/>
                          </w:rPr>
                        </w:ins>
                      </m:ctrlPr>
                    </m:sSubPr>
                    <m:e>
                      <m:acc>
                        <m:accPr>
                          <m:ctrlPr>
                            <w:ins w:id="1753" w:author="AI YIFENG" w:date="2025-11-13T11:43:00Z">
                              <w:rPr>
                                <w:rFonts w:ascii="Cambria Math" w:hAnsi="Cambria Math"/>
                                <w:i/>
                                <w:sz w:val="20"/>
                                <w:szCs w:val="20"/>
                              </w:rPr>
                            </w:ins>
                          </m:ctrlPr>
                        </m:accPr>
                        <m:e>
                          <w:ins w:id="1754" w:author="AI YIFENG" w:date="2025-11-13T11:43:00Z">
                            <m:r>
                              <m:rPr/>
                              <w:rPr>
                                <w:rFonts w:ascii="Cambria Math" w:hAnsi="Cambria Math"/>
                                <w:sz w:val="20"/>
                                <w:szCs w:val="20"/>
                              </w:rPr>
                              <m:t>x</m:t>
                            </m:r>
                          </w:ins>
                          <m:ctrlPr>
                            <w:ins w:id="1755" w:author="AI YIFENG" w:date="2025-11-13T11:43:00Z">
                              <w:rPr>
                                <w:rFonts w:ascii="Cambria Math" w:hAnsi="Cambria Math"/>
                                <w:i/>
                                <w:sz w:val="20"/>
                                <w:szCs w:val="20"/>
                              </w:rPr>
                            </w:ins>
                          </m:ctrlPr>
                        </m:e>
                      </m:acc>
                      <m:ctrlPr>
                        <w:ins w:id="1756" w:author="AI YIFENG" w:date="2025-11-13T11:43:00Z">
                          <w:rPr>
                            <w:rFonts w:ascii="Cambria Math" w:hAnsi="Cambria Math"/>
                            <w:i/>
                            <w:sz w:val="20"/>
                            <w:szCs w:val="20"/>
                          </w:rPr>
                        </w:ins>
                      </m:ctrlPr>
                    </m:e>
                    <m:sub>
                      <w:ins w:id="1757" w:author="AI YIFENG" w:date="2025-11-13T11:43:00Z">
                        <m:r>
                          <m:rPr/>
                          <w:rPr>
                            <w:rFonts w:ascii="Cambria Math" w:hAnsi="Cambria Math"/>
                            <w:sz w:val="20"/>
                            <w:szCs w:val="20"/>
                          </w:rPr>
                          <m:t>0</m:t>
                        </m:r>
                      </w:ins>
                      <m:ctrlPr>
                        <w:ins w:id="1758" w:author="AI YIFENG" w:date="2025-11-13T11:43:00Z">
                          <w:rPr>
                            <w:rFonts w:ascii="Cambria Math" w:hAnsi="Cambria Math"/>
                            <w:i/>
                            <w:sz w:val="20"/>
                            <w:szCs w:val="20"/>
                          </w:rPr>
                        </w:ins>
                      </m:ctrlPr>
                    </m:sub>
                  </m:sSub>
                  <w:ins w:id="1759" w:author="AI YIFENG" w:date="2025-11-13T11:43:00Z">
                    <m:r>
                      <m:rPr/>
                      <w:rPr>
                        <w:rFonts w:ascii="Cambria Math" w:hAnsi="Cambria Math"/>
                        <w:sz w:val="20"/>
                        <w:szCs w:val="20"/>
                      </w:rPr>
                      <m:t>)</m:t>
                    </m:r>
                  </w:ins>
                  <m:ctrlPr>
                    <w:ins w:id="1760" w:author="AI YIFENG" w:date="2025-11-13T11:43:00Z">
                      <w:rPr>
                        <w:rFonts w:ascii="Cambria Math" w:hAnsi="Cambria Math"/>
                        <w:i/>
                        <w:sz w:val="20"/>
                        <w:szCs w:val="20"/>
                      </w:rPr>
                    </w:ins>
                  </m:ctrlPr>
                </m:e>
              </m:d>
            </m:oMath>
            <w:del w:id="1761" w:author="AI YIFENG" w:date="2025-11-13T11:43:00Z">
              <w:r>
                <w:rPr>
                  <w:i/>
                  <w:sz w:val="20"/>
                  <w:szCs w:val="20"/>
                </w:rPr>
                <w:drawing>
                  <wp:inline distT="0" distB="0" distL="0" distR="0">
                    <wp:extent cx="970915" cy="190500"/>
                    <wp:effectExtent l="0" t="0" r="635" b="0"/>
                    <wp:docPr id="20442326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32632" name="图片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970915" cy="190500"/>
                            </a:xfrm>
                            <a:prstGeom prst="rect">
                              <a:avLst/>
                            </a:prstGeom>
                            <a:noFill/>
                            <a:ln>
                              <a:noFill/>
                            </a:ln>
                          </pic:spPr>
                        </pic:pic>
                      </a:graphicData>
                    </a:graphic>
                  </wp:inline>
                </w:drawing>
              </w:r>
            </w:del>
          </w:p>
        </w:tc>
        <w:tc>
          <w:tcPr>
            <w:tcW w:w="681" w:type="dxa"/>
            <w:tcBorders>
              <w:top w:val="nil"/>
              <w:left w:val="nil"/>
              <w:bottom w:val="nil"/>
              <w:right w:val="nil"/>
            </w:tcBorders>
          </w:tcPr>
          <w:p w14:paraId="4BBEA6FA">
            <w:pPr>
              <w:spacing w:after="0" w:line="240" w:lineRule="auto"/>
              <w:jc w:val="center"/>
              <w:rPr>
                <w:sz w:val="24"/>
              </w:rPr>
            </w:pPr>
            <w:r>
              <w:rPr>
                <w:sz w:val="24"/>
              </w:rPr>
              <w:t>(</w:t>
            </w:r>
            <w:r>
              <w:rPr>
                <w:rFonts w:hint="eastAsia"/>
                <w:sz w:val="24"/>
              </w:rPr>
              <w:t>11</w:t>
            </w:r>
            <w:r>
              <w:rPr>
                <w:sz w:val="24"/>
              </w:rPr>
              <w:t>)</w:t>
            </w:r>
          </w:p>
        </w:tc>
      </w:tr>
    </w:tbl>
    <w:p w14:paraId="06A2B58C">
      <w:pPr>
        <w:jc w:val="both"/>
        <w:rPr>
          <w:rFonts w:cs="Times New Roman"/>
          <w:sz w:val="24"/>
        </w:rPr>
      </w:pPr>
      <w:r>
        <w:rPr>
          <w:rFonts w:hint="eastAsia"/>
          <w:sz w:val="24"/>
        </w:rPr>
        <w:t>and:</w:t>
      </w:r>
    </w:p>
    <w:tbl>
      <w:tblPr>
        <w:tblStyle w:val="19"/>
        <w:tblW w:w="8522" w:type="dxa"/>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841"/>
        <w:gridCol w:w="681"/>
      </w:tblGrid>
      <w:tr w14:paraId="5D3662D2">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841" w:type="dxa"/>
            <w:tcBorders>
              <w:top w:val="nil"/>
              <w:left w:val="nil"/>
              <w:bottom w:val="nil"/>
              <w:right w:val="nil"/>
            </w:tcBorders>
          </w:tcPr>
          <w:p w14:paraId="2B1B6380">
            <w:pPr>
              <w:spacing w:after="0" w:line="240" w:lineRule="auto"/>
              <w:jc w:val="center"/>
              <w:rPr>
                <w:sz w:val="20"/>
                <w:szCs w:val="20"/>
              </w:rPr>
            </w:pPr>
            <m:oMath>
              <m:sSub>
                <w:bookmarkStart w:id="17" w:name="OLE_LINK5"/>
                <m:sSubPr>
                  <m:ctrlPr>
                    <w:ins w:id="1763" w:author="AI YIFENG" w:date="2025-11-13T11:43:00Z">
                      <w:rPr>
                        <w:rFonts w:ascii="Cambria Math" w:hAnsi="Cambria Math"/>
                        <w:i/>
                        <w:sz w:val="20"/>
                        <w:szCs w:val="20"/>
                      </w:rPr>
                    </w:ins>
                  </m:ctrlPr>
                </m:sSubPr>
                <m:e>
                  <w:ins w:id="1764" w:author="AI YIFENG" w:date="2025-11-13T11:43:00Z">
                    <m:r>
                      <m:rPr/>
                      <w:rPr>
                        <w:rFonts w:ascii="Cambria Math" w:hAnsi="Cambria Math"/>
                        <w:sz w:val="20"/>
                        <w:szCs w:val="20"/>
                      </w:rPr>
                      <m:t>x</m:t>
                    </m:r>
                  </w:ins>
                  <m:ctrlPr>
                    <w:ins w:id="1765" w:author="AI YIFENG" w:date="2025-11-13T11:43:00Z">
                      <w:rPr>
                        <w:rFonts w:ascii="Cambria Math" w:hAnsi="Cambria Math"/>
                        <w:i/>
                        <w:sz w:val="20"/>
                        <w:szCs w:val="20"/>
                      </w:rPr>
                    </w:ins>
                  </m:ctrlPr>
                </m:e>
                <m:sub>
                  <w:ins w:id="1766" w:author="AI YIFENG" w:date="2025-11-13T11:43:00Z">
                    <m:r>
                      <m:rPr/>
                      <w:rPr>
                        <w:rFonts w:ascii="Cambria Math" w:hAnsi="Cambria Math"/>
                        <w:sz w:val="20"/>
                        <w:szCs w:val="20"/>
                      </w:rPr>
                      <m:t>t−1</m:t>
                    </m:r>
                  </w:ins>
                  <w:bookmarkEnd w:id="17"/>
                  <m:ctrlPr>
                    <w:ins w:id="1767" w:author="AI YIFENG" w:date="2025-11-13T11:43:00Z">
                      <w:rPr>
                        <w:rFonts w:ascii="Cambria Math" w:hAnsi="Cambria Math"/>
                        <w:i/>
                        <w:sz w:val="20"/>
                        <w:szCs w:val="20"/>
                      </w:rPr>
                    </w:ins>
                  </m:ctrlPr>
                </m:sub>
              </m:sSub>
              <w:ins w:id="1768" w:author="AI YIFENG" w:date="2025-11-13T11:43:00Z">
                <m:r>
                  <m:rPr/>
                  <w:rPr>
                    <w:rFonts w:ascii="Cambria Math" w:hAnsi="Cambria Math"/>
                    <w:sz w:val="20"/>
                    <w:szCs w:val="20"/>
                  </w:rPr>
                  <m:t>=</m:t>
                </m:r>
              </w:ins>
              <m:sSub>
                <m:sSubPr>
                  <m:ctrlPr>
                    <w:ins w:id="1769" w:author="AI YIFENG" w:date="2025-11-13T11:43:00Z">
                      <w:rPr>
                        <w:rFonts w:ascii="Cambria Math" w:hAnsi="Cambria Math"/>
                        <w:i/>
                        <w:sz w:val="20"/>
                        <w:szCs w:val="20"/>
                      </w:rPr>
                    </w:ins>
                  </m:ctrlPr>
                </m:sSubPr>
                <m:e>
                  <w:ins w:id="1770" w:author="AI YIFENG" w:date="2025-11-13T11:43:00Z">
                    <m:r>
                      <m:rPr/>
                      <w:rPr>
                        <w:rFonts w:ascii="Cambria Math" w:hAnsi="Cambria Math"/>
                        <w:sz w:val="20"/>
                        <w:szCs w:val="20"/>
                      </w:rPr>
                      <m:t>x</m:t>
                    </m:r>
                  </w:ins>
                  <w:ins w:id="1771" w:author="AI YIFENG" w:date="2025-11-13T11:43:00Z">
                    <m:r>
                      <m:rPr/>
                      <w:rPr>
                        <w:rFonts w:hint="eastAsia" w:ascii="Cambria Math" w:hAnsi="Cambria Math"/>
                        <w:sz w:val="20"/>
                        <w:szCs w:val="20"/>
                      </w:rPr>
                      <m:t>'</m:t>
                    </m:r>
                  </w:ins>
                  <m:ctrlPr>
                    <w:ins w:id="1772" w:author="AI YIFENG" w:date="2025-11-13T11:43:00Z">
                      <w:rPr>
                        <w:rFonts w:ascii="Cambria Math" w:hAnsi="Cambria Math"/>
                        <w:i/>
                        <w:sz w:val="20"/>
                        <w:szCs w:val="20"/>
                      </w:rPr>
                    </w:ins>
                  </m:ctrlPr>
                </m:e>
                <m:sub>
                  <w:ins w:id="1773" w:author="AI YIFENG" w:date="2025-11-13T11:43:00Z">
                    <m:r>
                      <m:rPr/>
                      <w:rPr>
                        <w:rFonts w:ascii="Cambria Math" w:hAnsi="Cambria Math"/>
                        <w:sz w:val="20"/>
                        <w:szCs w:val="20"/>
                      </w:rPr>
                      <m:t>t−1</m:t>
                    </m:r>
                  </w:ins>
                  <m:ctrlPr>
                    <w:ins w:id="1774" w:author="AI YIFENG" w:date="2025-11-13T11:43:00Z">
                      <w:rPr>
                        <w:rFonts w:ascii="Cambria Math" w:hAnsi="Cambria Math"/>
                        <w:i/>
                        <w:sz w:val="20"/>
                        <w:szCs w:val="20"/>
                      </w:rPr>
                    </w:ins>
                  </m:ctrlPr>
                </m:sub>
              </m:sSub>
              <w:ins w:id="1775" w:author="AI YIFENG" w:date="2025-11-13T11:43:00Z">
                <m:r>
                  <m:rPr/>
                  <w:rPr>
                    <w:rFonts w:ascii="Cambria Math" w:hAnsi="Cambria Math"/>
                    <w:sz w:val="20"/>
                    <w:szCs w:val="20"/>
                  </w:rPr>
                  <m:t>−</m:t>
                </m:r>
              </w:ins>
              <m:sSub>
                <m:sSubPr>
                  <m:ctrlPr>
                    <w:ins w:id="1776" w:author="AI YIFENG" w:date="2025-11-13T11:43:00Z">
                      <w:rPr>
                        <w:rFonts w:ascii="Cambria Math" w:hAnsi="Cambria Math"/>
                        <w:i/>
                        <w:sz w:val="20"/>
                        <w:szCs w:val="20"/>
                      </w:rPr>
                    </w:ins>
                  </m:ctrlPr>
                </m:sSubPr>
                <m:e>
                  <w:ins w:id="1777" w:author="AI YIFENG" w:date="2025-11-13T11:43:00Z">
                    <m:r>
                      <m:rPr/>
                      <w:rPr>
                        <w:rFonts w:ascii="Cambria Math" w:hAnsi="Cambria Math"/>
                        <w:sz w:val="20"/>
                        <w:szCs w:val="20"/>
                      </w:rPr>
                      <m:t>ζ</m:t>
                    </m:r>
                  </w:ins>
                  <m:ctrlPr>
                    <w:ins w:id="1778" w:author="AI YIFENG" w:date="2025-11-13T11:43:00Z">
                      <w:rPr>
                        <w:rFonts w:ascii="Cambria Math" w:hAnsi="Cambria Math"/>
                        <w:i/>
                        <w:sz w:val="20"/>
                        <w:szCs w:val="20"/>
                      </w:rPr>
                    </w:ins>
                  </m:ctrlPr>
                </m:e>
                <m:sub>
                  <w:ins w:id="1779" w:author="AI YIFENG" w:date="2025-11-13T11:43:00Z">
                    <m:r>
                      <m:rPr/>
                      <w:rPr>
                        <w:rFonts w:ascii="Cambria Math" w:hAnsi="Cambria Math"/>
                        <w:sz w:val="20"/>
                        <w:szCs w:val="20"/>
                      </w:rPr>
                      <m:t>ns</m:t>
                    </m:r>
                  </w:ins>
                  <m:ctrlPr>
                    <w:ins w:id="1780" w:author="AI YIFENG" w:date="2025-11-13T11:43:00Z">
                      <w:rPr>
                        <w:rFonts w:ascii="Cambria Math" w:hAnsi="Cambria Math"/>
                        <w:i/>
                        <w:sz w:val="20"/>
                        <w:szCs w:val="20"/>
                      </w:rPr>
                    </w:ins>
                  </m:ctrlPr>
                </m:sub>
              </m:sSub>
              <m:sSub>
                <m:sSubPr>
                  <m:ctrlPr>
                    <w:ins w:id="1781" w:author="AI YIFENG" w:date="2025-11-13T11:44:00Z">
                      <w:rPr>
                        <w:rFonts w:ascii="Cambria Math" w:hAnsi="Cambria Math"/>
                        <w:i/>
                        <w:sz w:val="20"/>
                        <w:szCs w:val="20"/>
                      </w:rPr>
                    </w:ins>
                  </m:ctrlPr>
                </m:sSubPr>
                <m:e>
                  <w:ins w:id="1782" w:author="AI YIFENG" w:date="2025-11-13T11:44:00Z">
                    <m:r>
                      <m:rPr>
                        <m:sty m:val="p"/>
                      </m:rPr>
                      <w:rPr>
                        <w:rFonts w:ascii="Cambria Math" w:hAnsi="Cambria Math"/>
                        <w:sz w:val="20"/>
                        <w:szCs w:val="20"/>
                      </w:rPr>
                      <m:t>∇</m:t>
                    </m:r>
                  </w:ins>
                  <m:ctrlPr>
                    <w:ins w:id="1783" w:author="AI YIFENG" w:date="2025-11-13T11:44:00Z">
                      <w:rPr>
                        <w:rFonts w:ascii="Cambria Math" w:hAnsi="Cambria Math"/>
                        <w:i/>
                        <w:sz w:val="20"/>
                        <w:szCs w:val="20"/>
                      </w:rPr>
                    </w:ins>
                  </m:ctrlPr>
                </m:e>
                <m:sub>
                  <w:ins w:id="1784" w:author="AI YIFENG" w:date="2025-11-13T11:44:00Z">
                    <m:r>
                      <m:rPr/>
                      <w:rPr>
                        <w:rFonts w:ascii="Cambria Math" w:hAnsi="Cambria Math"/>
                        <w:sz w:val="20"/>
                        <w:szCs w:val="20"/>
                      </w:rPr>
                      <m:t>x</m:t>
                    </m:r>
                  </w:ins>
                  <m:ctrlPr>
                    <w:ins w:id="1785" w:author="AI YIFENG" w:date="2025-11-13T11:44:00Z">
                      <w:rPr>
                        <w:rFonts w:ascii="Cambria Math" w:hAnsi="Cambria Math"/>
                        <w:i/>
                        <w:sz w:val="20"/>
                        <w:szCs w:val="20"/>
                      </w:rPr>
                    </w:ins>
                  </m:ctrlPr>
                </m:sub>
              </m:sSub>
              <m:sSub>
                <m:sSubPr>
                  <m:ctrlPr>
                    <w:ins w:id="1786" w:author="AI YIFENG" w:date="2025-11-13T11:44:00Z">
                      <w:rPr>
                        <w:rFonts w:ascii="Cambria Math" w:hAnsi="Cambria Math"/>
                        <w:i/>
                        <w:sz w:val="20"/>
                        <w:szCs w:val="20"/>
                      </w:rPr>
                    </w:ins>
                  </m:ctrlPr>
                </m:sSubPr>
                <m:e>
                  <w:ins w:id="1787" w:author="AI YIFENG" w:date="2025-11-13T11:44:00Z">
                    <m:r>
                      <m:rPr>
                        <m:scr m:val="script"/>
                      </m:rPr>
                      <w:rPr>
                        <w:rFonts w:ascii="Cambria Math" w:hAnsi="Cambria Math" w:eastAsia="MS Mincho"/>
                        <w:sz w:val="20"/>
                        <w:szCs w:val="20"/>
                      </w:rPr>
                      <m:t>ℒ</m:t>
                    </m:r>
                  </w:ins>
                  <m:ctrlPr>
                    <w:ins w:id="1788" w:author="AI YIFENG" w:date="2025-11-13T11:44:00Z">
                      <w:rPr>
                        <w:rFonts w:ascii="Cambria Math" w:hAnsi="Cambria Math"/>
                        <w:i/>
                        <w:sz w:val="20"/>
                        <w:szCs w:val="20"/>
                      </w:rPr>
                    </w:ins>
                  </m:ctrlPr>
                </m:e>
                <m:sub>
                  <w:ins w:id="1789" w:author="AI YIFENG" w:date="2025-11-13T11:44:00Z">
                    <m:r>
                      <m:rPr/>
                      <w:rPr>
                        <w:rFonts w:ascii="Cambria Math" w:hAnsi="Cambria Math"/>
                        <w:sz w:val="20"/>
                        <w:szCs w:val="20"/>
                      </w:rPr>
                      <m:t>ns</m:t>
                    </m:r>
                  </w:ins>
                  <m:ctrlPr>
                    <w:ins w:id="1790" w:author="AI YIFENG" w:date="2025-11-13T11:44:00Z">
                      <w:rPr>
                        <w:rFonts w:ascii="Cambria Math" w:hAnsi="Cambria Math"/>
                        <w:i/>
                        <w:sz w:val="20"/>
                        <w:szCs w:val="20"/>
                      </w:rPr>
                    </w:ins>
                  </m:ctrlPr>
                </m:sub>
              </m:sSub>
            </m:oMath>
            <w:del w:id="1791" w:author="AI YIFENG" w:date="2025-11-13T11:44:00Z">
              <w:r>
                <w:rPr>
                  <w:sz w:val="20"/>
                  <w:szCs w:val="20"/>
                </w:rPr>
                <w:drawing>
                  <wp:inline distT="0" distB="0" distL="0" distR="0">
                    <wp:extent cx="1200150" cy="190500"/>
                    <wp:effectExtent l="0" t="0" r="0" b="0"/>
                    <wp:docPr id="8316879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87955" name="图片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00150" cy="190500"/>
                            </a:xfrm>
                            <a:prstGeom prst="rect">
                              <a:avLst/>
                            </a:prstGeom>
                            <a:noFill/>
                            <a:ln>
                              <a:noFill/>
                            </a:ln>
                          </pic:spPr>
                        </pic:pic>
                      </a:graphicData>
                    </a:graphic>
                  </wp:inline>
                </w:drawing>
              </w:r>
            </w:del>
          </w:p>
        </w:tc>
        <w:tc>
          <w:tcPr>
            <w:tcW w:w="681" w:type="dxa"/>
            <w:tcBorders>
              <w:top w:val="nil"/>
              <w:left w:val="nil"/>
              <w:bottom w:val="nil"/>
              <w:right w:val="nil"/>
            </w:tcBorders>
          </w:tcPr>
          <w:p w14:paraId="11574D1F">
            <w:pPr>
              <w:spacing w:before="0" w:beforeLines="-2147483648" w:after="0" w:line="240" w:lineRule="auto"/>
              <w:jc w:val="both"/>
              <w:rPr>
                <w:sz w:val="24"/>
              </w:rPr>
              <w:pPrChange w:id="1793" w:author="WPS_1699502026" w:date="2025-11-25T22:04:00Z">
                <w:pPr>
                  <w:spacing w:before="102" w:beforeLines="33" w:after="0" w:line="240" w:lineRule="auto"/>
                  <w:jc w:val="both"/>
                </w:pPr>
              </w:pPrChange>
            </w:pPr>
            <w:r>
              <w:rPr>
                <w:sz w:val="24"/>
              </w:rPr>
              <w:t>(</w:t>
            </w:r>
            <w:r>
              <w:rPr>
                <w:rFonts w:hint="eastAsia"/>
                <w:sz w:val="24"/>
              </w:rPr>
              <w:t>12</w:t>
            </w:r>
            <w:r>
              <w:rPr>
                <w:sz w:val="24"/>
              </w:rPr>
              <w:t>)</w:t>
            </w:r>
          </w:p>
        </w:tc>
      </w:tr>
    </w:tbl>
    <w:p w14:paraId="0A79F3D9">
      <w:pPr>
        <w:jc w:val="both"/>
        <w:rPr>
          <w:rFonts w:cs="Times New Roman"/>
          <w:sz w:val="24"/>
        </w:rPr>
      </w:pPr>
      <w:r>
        <w:rPr>
          <w:sz w:val="24"/>
        </w:rPr>
        <w:t>w</w:t>
      </w:r>
      <w:r>
        <w:rPr>
          <w:rFonts w:hint="eastAsia"/>
          <w:sz w:val="24"/>
        </w:rPr>
        <w:t xml:space="preserve">here </w:t>
      </w:r>
      <m:oMath>
        <m:sSub>
          <m:sSubPr>
            <m:ctrlPr>
              <w:ins w:id="1794" w:author="AI YIFENG" w:date="2025-11-13T18:40:00Z">
                <w:rPr>
                  <w:rFonts w:ascii="Cambria Math" w:hAnsi="Cambria Math"/>
                  <w:i/>
                  <w:sz w:val="24"/>
                </w:rPr>
              </w:ins>
            </m:ctrlPr>
          </m:sSubPr>
          <m:e>
            <m:r>
              <m:rPr/>
              <w:rPr>
                <w:rFonts w:ascii="Cambria Math" w:hAnsi="Cambria Math"/>
                <w:sz w:val="24"/>
              </w:rPr>
              <m:t>x'</m:t>
            </m:r>
            <m:ctrlPr>
              <w:ins w:id="1795" w:author="AI YIFENG" w:date="2025-11-13T18:40:00Z">
                <w:rPr>
                  <w:rFonts w:ascii="Cambria Math" w:hAnsi="Cambria Math"/>
                  <w:i/>
                  <w:sz w:val="24"/>
                </w:rPr>
              </w:ins>
            </m:ctrlPr>
          </m:e>
          <m:sub>
            <m:r>
              <m:rPr/>
              <w:rPr>
                <w:rFonts w:ascii="Cambria Math" w:hAnsi="Cambria Math"/>
                <w:sz w:val="24"/>
              </w:rPr>
              <m:t>t−1</m:t>
            </m:r>
            <m:ctrlPr>
              <w:ins w:id="1796" w:author="AI YIFENG" w:date="2025-11-13T18:40:00Z">
                <w:rPr>
                  <w:rFonts w:ascii="Cambria Math" w:hAnsi="Cambria Math"/>
                  <w:i/>
                  <w:sz w:val="24"/>
                </w:rPr>
              </w:ins>
            </m:ctrlPr>
          </m:sub>
        </m:sSub>
      </m:oMath>
      <w:r>
        <w:rPr>
          <w:rFonts w:hint="eastAsia"/>
          <w:sz w:val="24"/>
        </w:rPr>
        <w:t xml:space="preserve"> is the result of </w:t>
      </w:r>
      <w:r>
        <w:rPr>
          <w:rFonts w:hint="eastAsia"/>
          <w:i/>
          <w:iCs/>
          <w:sz w:val="24"/>
        </w:rPr>
        <w:t>C</w:t>
      </w:r>
      <w:r>
        <w:rPr>
          <w:rFonts w:hint="eastAsia"/>
          <w:i/>
          <w:iCs/>
          <w:sz w:val="24"/>
          <w:vertAlign w:val="subscript"/>
        </w:rPr>
        <w:t>L</w:t>
      </w:r>
      <w:r>
        <w:rPr>
          <w:rFonts w:hint="eastAsia"/>
          <w:sz w:val="24"/>
        </w:rPr>
        <w:t>/</w:t>
      </w:r>
      <w:r>
        <w:rPr>
          <w:rFonts w:hint="eastAsia"/>
          <w:i/>
          <w:iCs/>
          <w:sz w:val="24"/>
        </w:rPr>
        <w:t>C</w:t>
      </w:r>
      <w:r>
        <w:rPr>
          <w:rFonts w:hint="eastAsia"/>
          <w:i/>
          <w:iCs/>
          <w:sz w:val="24"/>
          <w:vertAlign w:val="subscript"/>
        </w:rPr>
        <w:t>D</w:t>
      </w:r>
      <w:r>
        <w:rPr>
          <w:rFonts w:hint="eastAsia"/>
          <w:sz w:val="24"/>
        </w:rPr>
        <w:t xml:space="preserve"> guidance according to Eq. 32, </w:t>
      </w:r>
      <m:oMath>
        <m:r>
          <m:rPr/>
          <w:rPr>
            <w:rFonts w:hint="eastAsia" w:ascii="Cambria Math" w:hAnsi="Cambria Math"/>
            <w:sz w:val="24"/>
          </w:rPr>
          <m:t>f(</m:t>
        </m:r>
        <m:r>
          <m:rPr/>
          <w:rPr>
            <w:rFonts w:ascii="Cambria Math" w:hAnsi="Cambria Math" w:cs="Cambria Math"/>
            <w:sz w:val="24"/>
          </w:rPr>
          <m:t>∗</m:t>
        </m:r>
        <m:r>
          <m:rPr/>
          <w:rPr>
            <w:rFonts w:hint="eastAsia" w:ascii="Cambria Math" w:hAnsi="Cambria Math"/>
            <w:sz w:val="24"/>
          </w:rPr>
          <m:t>)</m:t>
        </m:r>
      </m:oMath>
      <w:r>
        <w:rPr>
          <w:rFonts w:hint="eastAsia"/>
          <w:sz w:val="24"/>
        </w:rPr>
        <w:t xml:space="preserve"> represent</w:t>
      </w:r>
      <w:r>
        <w:rPr>
          <w:sz w:val="24"/>
        </w:rPr>
        <w:t>s</w:t>
      </w:r>
      <w:r>
        <w:rPr>
          <w:rFonts w:hint="eastAsia"/>
          <w:sz w:val="24"/>
        </w:rPr>
        <w:t xml:space="preserve"> the N-S equation and </w:t>
      </w:r>
      <m:oMath>
        <m:sSub>
          <m:sSubPr>
            <m:ctrlPr>
              <w:ins w:id="1797" w:author="AI YIFENG" w:date="2025-11-13T18:40:00Z">
                <w:rPr>
                  <w:rFonts w:ascii="Cambria Math" w:hAnsi="Cambria Math"/>
                  <w:i/>
                  <w:sz w:val="24"/>
                </w:rPr>
              </w:ins>
            </m:ctrlPr>
          </m:sSubPr>
          <m:e>
            <m:r>
              <m:rPr>
                <m:scr m:val="script"/>
              </m:rPr>
              <w:rPr>
                <w:rFonts w:ascii="Cambria Math" w:hAnsi="Cambria Math"/>
                <w:sz w:val="24"/>
              </w:rPr>
              <m:t>ℒ</m:t>
            </m:r>
            <m:ctrlPr>
              <w:ins w:id="1798" w:author="AI YIFENG" w:date="2025-11-13T18:40:00Z">
                <w:rPr>
                  <w:rFonts w:ascii="Cambria Math" w:hAnsi="Cambria Math"/>
                  <w:i/>
                  <w:sz w:val="24"/>
                </w:rPr>
              </w:ins>
            </m:ctrlPr>
          </m:e>
          <m:sub>
            <m:r>
              <m:rPr/>
              <w:rPr>
                <w:rFonts w:ascii="Cambria Math" w:hAnsi="Cambria Math"/>
                <w:sz w:val="24"/>
              </w:rPr>
              <m:t>ns</m:t>
            </m:r>
            <m:ctrlPr>
              <w:ins w:id="1799" w:author="AI YIFENG" w:date="2025-11-13T18:40:00Z">
                <w:rPr>
                  <w:rFonts w:ascii="Cambria Math" w:hAnsi="Cambria Math"/>
                  <w:i/>
                  <w:sz w:val="24"/>
                </w:rPr>
              </w:ins>
            </m:ctrlPr>
          </m:sub>
        </m:sSub>
      </m:oMath>
      <w:r>
        <w:rPr>
          <w:rFonts w:hint="eastAsia"/>
          <w:sz w:val="24"/>
        </w:rPr>
        <w:t xml:space="preserve"> is the N-S constraint coefficient.</w:t>
      </w:r>
    </w:p>
    <w:p w14:paraId="34747DC2">
      <w:pPr>
        <w:ind w:firstLine="420"/>
        <w:jc w:val="both"/>
        <w:rPr>
          <w:ins w:id="1800" w:author="AI YIFENG" w:date="2025-11-19T12:54:00Z"/>
          <w:sz w:val="24"/>
        </w:rPr>
      </w:pPr>
      <w:r>
        <w:rPr>
          <w:rFonts w:hint="eastAsia"/>
          <w:sz w:val="24"/>
        </w:rPr>
        <w:t>We provide 3 pages for further details of derivation of the PVDM in the SM (</w:t>
      </w:r>
      <w:del w:id="1801" w:author="AI YIFENG" w:date="2025-11-13T12:12:00Z">
        <w:r>
          <w:rPr>
            <w:rFonts w:hint="eastAsia"/>
            <w:sz w:val="24"/>
          </w:rPr>
          <w:delText xml:space="preserve">section </w:delText>
        </w:r>
      </w:del>
      <w:ins w:id="1802" w:author="AI YIFENG" w:date="2025-11-13T12:12:00Z">
        <w:r>
          <w:rPr>
            <w:rFonts w:hint="eastAsia"/>
            <w:sz w:val="24"/>
          </w:rPr>
          <w:t xml:space="preserve">Section </w:t>
        </w:r>
      </w:ins>
      <w:r>
        <w:rPr>
          <w:rFonts w:hint="eastAsia"/>
          <w:sz w:val="24"/>
        </w:rPr>
        <w:t>2), where the algorithm is given</w:t>
      </w:r>
      <w:ins w:id="1803" w:author="郭懿嘉" w:date="2025-11-27T15:05:30Z">
        <w:r>
          <w:rPr>
            <w:rFonts w:hint="eastAsia"/>
            <w:sz w:val="24"/>
            <w:lang w:val="en-US" w:eastAsia="zh-CN"/>
          </w:rPr>
          <w:t>.</w:t>
        </w:r>
      </w:ins>
      <w:ins w:id="1804" w:author="郭懿嘉" w:date="2025-11-27T15:05:31Z">
        <w:r>
          <w:rPr>
            <w:rFonts w:hint="eastAsia"/>
            <w:sz w:val="24"/>
            <w:lang w:val="en-US" w:eastAsia="zh-CN"/>
          </w:rPr>
          <w:t xml:space="preserve"> </w:t>
        </w:r>
      </w:ins>
      <w:ins w:id="1805" w:author="郭懿嘉" w:date="2025-11-27T15:08:24Z">
        <w:r>
          <w:rPr>
            <w:rFonts w:hint="eastAsia"/>
            <w:sz w:val="24"/>
            <w:lang w:val="en-US" w:eastAsia="zh-CN"/>
          </w:rPr>
          <w:t xml:space="preserve">By integrating </w:t>
        </w:r>
      </w:ins>
      <w:ins w:id="1806" w:author="郭懿嘉" w:date="2025-11-27T15:08:34Z">
        <w:r>
          <w:rPr>
            <w:rFonts w:hint="eastAsia"/>
            <w:sz w:val="24"/>
            <w:lang w:val="en-US" w:eastAsia="zh-CN"/>
          </w:rPr>
          <w:t>N</w:t>
        </w:r>
      </w:ins>
      <w:ins w:id="1807" w:author="郭懿嘉" w:date="2025-11-27T15:11:25Z">
        <w:r>
          <w:rPr>
            <w:rFonts w:hint="eastAsia"/>
            <w:sz w:val="24"/>
            <w:lang w:val="en-US" w:eastAsia="zh-CN"/>
          </w:rPr>
          <w:t>-</w:t>
        </w:r>
      </w:ins>
      <w:ins w:id="1808" w:author="郭懿嘉" w:date="2025-11-27T15:08:34Z">
        <w:r>
          <w:rPr>
            <w:rFonts w:hint="eastAsia"/>
            <w:sz w:val="24"/>
            <w:lang w:val="en-US" w:eastAsia="zh-CN"/>
          </w:rPr>
          <w:t>S</w:t>
        </w:r>
      </w:ins>
      <w:ins w:id="1809" w:author="郭懿嘉" w:date="2025-11-27T15:08:24Z">
        <w:r>
          <w:rPr>
            <w:rFonts w:hint="eastAsia"/>
            <w:sz w:val="24"/>
            <w:lang w:val="en-US" w:eastAsia="zh-CN"/>
          </w:rPr>
          <w:t xml:space="preserve"> constraints, </w:t>
        </w:r>
      </w:ins>
      <w:ins w:id="1810" w:author="郭懿嘉" w:date="2025-11-27T15:10:54Z">
        <w:r>
          <w:rPr>
            <w:rFonts w:hint="eastAsia"/>
            <w:sz w:val="24"/>
            <w:lang w:val="en-US" w:eastAsia="zh-CN"/>
          </w:rPr>
          <w:t>we substantially mitigate the epistemic uncertainty inherent in diffusion models. This yields reconstructed wing geometries and synthesized flow fields that demonstrate enhanced adherence to fundamental physical laws</w:t>
        </w:r>
      </w:ins>
      <w:ins w:id="1811" w:author="郭懿嘉" w:date="2025-11-27T15:08:24Z">
        <w:r>
          <w:rPr>
            <w:rFonts w:hint="eastAsia"/>
            <w:sz w:val="24"/>
            <w:lang w:val="en-US" w:eastAsia="zh-CN"/>
          </w:rPr>
          <w:t>.</w:t>
        </w:r>
      </w:ins>
      <w:del w:id="1812" w:author="郭懿嘉" w:date="2025-11-27T15:05:29Z">
        <w:r>
          <w:rPr>
            <w:rFonts w:hint="eastAsia"/>
            <w:sz w:val="24"/>
          </w:rPr>
          <w:delText>:</w:delText>
        </w:r>
      </w:del>
      <w:del w:id="1813" w:author="AI YIFENG" w:date="2025-11-19T13:03:00Z">
        <w:r>
          <w:rPr>
            <w:rFonts w:hint="eastAsia"/>
            <w:sz w:val="24"/>
          </w:rPr>
          <w:delText xml:space="preserve"> </w:delText>
        </w:r>
      </w:del>
    </w:p>
    <w:p w14:paraId="74094700">
      <w:pPr>
        <w:ind w:left="-284" w:leftChars="-129" w:firstLine="2"/>
        <w:jc w:val="center"/>
        <w:rPr>
          <w:sz w:val="24"/>
        </w:rPr>
        <w:pPrChange w:id="1814" w:author="AI YIFENG" w:date="2025-11-26T15:27:00Z">
          <w:pPr>
            <w:ind w:left="-284" w:leftChars="-129" w:firstLine="2"/>
            <w:jc w:val="both"/>
          </w:pPr>
        </w:pPrChange>
      </w:pPr>
      <w:ins w:id="1815" w:author="AI YIFENG" w:date="2025-11-19T12:52:00Z">
        <w:del w:id="1816" w:author="郭懿嘉" w:date="2025-11-27T14:32:05Z">
          <w:r>
            <w:rPr>
              <w:sz w:val="24"/>
            </w:rPr>
            <w:drawing>
              <wp:inline distT="0" distB="0" distL="0" distR="0">
                <wp:extent cx="3564255" cy="4795520"/>
                <wp:effectExtent l="0" t="0" r="0" b="5080"/>
                <wp:docPr id="788774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408" name="图片 12"/>
                        <pic:cNvPicPr>
                          <a:picLocks noChangeAspect="1" noChangeArrowheads="1"/>
                        </pic:cNvPicPr>
                      </pic:nvPicPr>
                      <pic:blipFill>
                        <a:blip r:embed="rId22" cstate="print">
                          <a:extLst>
                            <a:ext uri="{28A0092B-C50C-407E-A947-70E740481C1C}">
                              <a14:useLocalDpi xmlns:a14="http://schemas.microsoft.com/office/drawing/2010/main" val="0"/>
                            </a:ext>
                          </a:extLst>
                        </a:blip>
                        <a:srcRect l="1571" r="661"/>
                        <a:stretch>
                          <a:fillRect/>
                        </a:stretch>
                      </pic:blipFill>
                      <pic:spPr>
                        <a:xfrm>
                          <a:off x="0" y="0"/>
                          <a:ext cx="3596666" cy="4838404"/>
                        </a:xfrm>
                        <a:prstGeom prst="rect">
                          <a:avLst/>
                        </a:prstGeom>
                        <a:noFill/>
                        <a:ln>
                          <a:noFill/>
                        </a:ln>
                      </pic:spPr>
                    </pic:pic>
                  </a:graphicData>
                </a:graphic>
              </wp:inline>
            </w:drawing>
          </w:r>
        </w:del>
      </w:ins>
      <w:ins w:id="1819" w:author="郭懿嘉" w:date="2025-11-27T14:32:08Z">
        <w:r>
          <w:rPr>
            <w:sz w:val="24"/>
          </w:rPr>
          <w:drawing>
            <wp:inline distT="0" distB="0" distL="0" distR="0">
              <wp:extent cx="3564255" cy="4795520"/>
              <wp:effectExtent l="0" t="0" r="8890" b="8255"/>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pic:cNvPicPr>
                        <a:picLocks noChangeAspect="1" noChangeArrowheads="1"/>
                      </pic:cNvPicPr>
                    </pic:nvPicPr>
                    <pic:blipFill>
                      <a:blip r:embed="rId22" cstate="print">
                        <a:extLst>
                          <a:ext uri="{28A0092B-C50C-407E-A947-70E740481C1C}">
                            <a14:useLocalDpi xmlns:a14="http://schemas.microsoft.com/office/drawing/2010/main" val="0"/>
                          </a:ext>
                        </a:extLst>
                      </a:blip>
                      <a:srcRect l="1571" r="661"/>
                      <a:stretch>
                        <a:fillRect/>
                      </a:stretch>
                    </pic:blipFill>
                    <pic:spPr>
                      <a:xfrm>
                        <a:off x="0" y="0"/>
                        <a:ext cx="3596666" cy="4838404"/>
                      </a:xfrm>
                      <a:prstGeom prst="rect">
                        <a:avLst/>
                      </a:prstGeom>
                      <a:noFill/>
                      <a:ln>
                        <a:noFill/>
                      </a:ln>
                    </pic:spPr>
                  </pic:pic>
                </a:graphicData>
              </a:graphic>
            </wp:inline>
          </w:drawing>
        </w:r>
      </w:ins>
    </w:p>
    <w:tbl>
      <w:tblPr>
        <w:tblStyle w:val="19"/>
        <w:tblW w:w="10336" w:type="dxa"/>
        <w:tblInd w:w="-993"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Change w:id="1821" w:author="WPS_1699502026" w:date="2025-11-25T23:43:00Z">
          <w:tblPr>
            <w:tblStyle w:val="19"/>
            <w:tblW w:w="10336" w:type="dxa"/>
            <w:tblInd w:w="-993"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0065"/>
        <w:gridCol w:w="271"/>
        <w:tblGridChange w:id="1822">
          <w:tblGrid>
            <w:gridCol w:w="1986"/>
            <w:gridCol w:w="10336"/>
          </w:tblGrid>
        </w:tblGridChange>
      </w:tblGrid>
      <w:tr w14:paraId="4B0B556E">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Change w:id="1824" w:author="WPS_1699502026" w:date="2025-11-25T23:43:00Z">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blPrExChange>
        </w:tblPrEx>
        <w:trPr>
          <w:wBefore w:w="0" w:type="auto"/>
          <w:trHeight w:val="90" w:hRule="atLeast"/>
          <w:del w:id="1823" w:author="WPS_1699502026" w:date="2025-11-25T23:43:00Z"/>
          <w:trPrChange w:id="1824" w:author="WPS_1699502026" w:date="2025-11-25T23:43:00Z">
            <w:trPr>
              <w:gridBefore w:val="1"/>
              <w:wBefore w:w="1986" w:type="dxa"/>
            </w:trPr>
          </w:trPrChange>
        </w:trPr>
        <w:tc>
          <w:tcPr>
            <w:tcW w:w="10336" w:type="dxa"/>
            <w:gridSpan w:val="2"/>
            <w:tcBorders>
              <w:top w:val="nil"/>
              <w:left w:val="nil"/>
              <w:bottom w:val="nil"/>
              <w:right w:val="nil"/>
            </w:tcBorders>
            <w:tcPrChange w:id="1825" w:author="WPS_1699502026" w:date="2025-11-25T23:43:00Z">
              <w:tcPr>
                <w:tcW w:w="10336" w:type="dxa"/>
                <w:tcBorders>
                  <w:top w:val="nil"/>
                  <w:left w:val="nil"/>
                  <w:bottom w:val="nil"/>
                  <w:right w:val="nil"/>
                </w:tcBorders>
              </w:tcPr>
            </w:tcPrChange>
          </w:tcPr>
          <w:p w14:paraId="22F5CECD">
            <w:pPr>
              <w:ind w:left="0" w:leftChars="0" w:firstLine="0"/>
              <w:jc w:val="both"/>
              <w:rPr>
                <w:del w:id="1827" w:author="WPS_1699502026" w:date="2025-11-25T23:43:00Z"/>
                <w:sz w:val="24"/>
              </w:rPr>
              <w:pPrChange w:id="1826" w:author="WPS_1699502026" w:date="2025-11-25T23:43:00Z">
                <w:pPr>
                  <w:ind w:left="-108" w:leftChars="-49" w:firstLine="529"/>
                  <w:jc w:val="both"/>
                </w:pPr>
              </w:pPrChange>
            </w:pPr>
            <w:del w:id="1828" w:author="WPS_1699502026" w:date="2025-11-25T23:43:00Z">
              <w:r>
                <w:rPr>
                  <w:sz w:val="24"/>
                </w:rPr>
                <w:drawing>
                  <wp:inline distT="0" distB="0" distL="0" distR="0">
                    <wp:extent cx="5840730" cy="7643495"/>
                    <wp:effectExtent l="0" t="0" r="7620" b="0"/>
                    <wp:docPr id="305479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9456"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849939" cy="7655554"/>
                            </a:xfrm>
                            <a:prstGeom prst="rect">
                              <a:avLst/>
                            </a:prstGeom>
                            <a:noFill/>
                            <a:ln>
                              <a:noFill/>
                            </a:ln>
                          </pic:spPr>
                        </pic:pic>
                      </a:graphicData>
                    </a:graphic>
                  </wp:inline>
                </w:drawing>
              </w:r>
            </w:del>
          </w:p>
        </w:tc>
      </w:tr>
      <w:tr w14:paraId="042C473E">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gridAfter w:val="1"/>
          <w:wAfter w:w="271" w:type="dxa"/>
        </w:trPr>
        <w:tc>
          <w:tcPr>
            <w:tcW w:w="10065" w:type="dxa"/>
            <w:tcBorders>
              <w:top w:val="nil"/>
              <w:left w:val="nil"/>
              <w:bottom w:val="nil"/>
              <w:right w:val="nil"/>
            </w:tcBorders>
          </w:tcPr>
          <w:p w14:paraId="0CD93754">
            <w:pPr>
              <w:jc w:val="both"/>
              <w:rPr>
                <w:sz w:val="20"/>
                <w:szCs w:val="20"/>
              </w:rPr>
            </w:pPr>
            <w:r>
              <w:rPr>
                <w:b/>
                <w:bCs/>
                <w:sz w:val="20"/>
                <w:szCs w:val="20"/>
              </w:rPr>
              <w:t>Fig. 2. PVDM architecture and merger of full-field flow contours:</w:t>
            </w:r>
            <w:del w:id="1830" w:author="AI YIFENG" w:date="2025-11-19T10:07:00Z">
              <w:r>
                <w:rPr>
                  <w:b/>
                  <w:bCs/>
                  <w:sz w:val="20"/>
                  <w:szCs w:val="20"/>
                </w:rPr>
                <w:delText xml:space="preserve"> </w:delText>
              </w:r>
            </w:del>
            <w:r>
              <w:rPr>
                <w:b/>
                <w:bCs/>
                <w:sz w:val="20"/>
                <w:szCs w:val="20"/>
              </w:rPr>
              <w:t xml:space="preserve"> a. Network Structures.</w:t>
            </w:r>
            <w:del w:id="1831" w:author="AI YIFENG" w:date="2025-11-19T10:07:00Z">
              <w:r>
                <w:rPr>
                  <w:b/>
                  <w:bCs/>
                  <w:sz w:val="20"/>
                  <w:szCs w:val="20"/>
                </w:rPr>
                <w:delText xml:space="preserve"> </w:delText>
              </w:r>
            </w:del>
            <w:r>
              <w:rPr>
                <w:sz w:val="20"/>
                <w:szCs w:val="20"/>
              </w:rPr>
              <w:t xml:space="preserve"> Stage I: Tokenization: the </w:t>
            </w:r>
            <w:r>
              <w:rPr>
                <w:i/>
                <w:iCs/>
                <w:sz w:val="20"/>
                <w:szCs w:val="20"/>
              </w:rPr>
              <w:t>C</w:t>
            </w:r>
            <w:r>
              <w:rPr>
                <w:i/>
                <w:iCs/>
                <w:sz w:val="20"/>
                <w:szCs w:val="20"/>
                <w:vertAlign w:val="subscript"/>
              </w:rPr>
              <w:t>L</w:t>
            </w:r>
            <w:r>
              <w:rPr>
                <w:i/>
                <w:iCs/>
                <w:sz w:val="20"/>
                <w:szCs w:val="20"/>
              </w:rPr>
              <w:t>/C</w:t>
            </w:r>
            <w:r>
              <w:rPr>
                <w:i/>
                <w:iCs/>
                <w:sz w:val="20"/>
                <w:szCs w:val="20"/>
                <w:vertAlign w:val="subscript"/>
              </w:rPr>
              <w:t>D</w:t>
            </w:r>
            <w:r>
              <w:rPr>
                <w:sz w:val="20"/>
                <w:szCs w:val="20"/>
              </w:rPr>
              <w:t xml:space="preserve"> </w:t>
            </w:r>
            <w:bookmarkStart w:id="18" w:name="OLE_LINK17"/>
            <w:r>
              <w:rPr>
                <w:sz w:val="20"/>
                <w:szCs w:val="20"/>
              </w:rPr>
              <w:t>ratio</w:t>
            </w:r>
            <w:bookmarkEnd w:id="18"/>
            <w:r>
              <w:rPr>
                <w:sz w:val="20"/>
                <w:szCs w:val="20"/>
              </w:rPr>
              <w:t xml:space="preserve"> curves are stored as a vector and then embedded into frames.</w:t>
            </w:r>
            <w:del w:id="1832" w:author="AI YIFENG" w:date="2025-11-19T13:05:00Z">
              <w:r>
                <w:rPr>
                  <w:sz w:val="20"/>
                  <w:szCs w:val="20"/>
                </w:rPr>
                <w:delText xml:space="preserve"> </w:delText>
              </w:r>
            </w:del>
            <w:r>
              <w:rPr>
                <w:sz w:val="20"/>
                <w:szCs w:val="20"/>
              </w:rPr>
              <w:t xml:space="preserve"> Blank frames are shaped as: 96*96*10, which is attached with the spatial convolution and then transferred into the spatial attention. </w:t>
            </w:r>
            <w:del w:id="1833" w:author="AI YIFENG" w:date="2025-11-22T17:00:00Z">
              <w:r>
                <w:rPr>
                  <w:sz w:val="20"/>
                  <w:szCs w:val="20"/>
                </w:rPr>
                <w:delText xml:space="preserve"> </w:delText>
              </w:r>
            </w:del>
            <w:r>
              <w:rPr>
                <w:sz w:val="20"/>
                <w:szCs w:val="20"/>
              </w:rPr>
              <w:t xml:space="preserve">With the tokenized </w:t>
            </w:r>
            <w:r>
              <w:rPr>
                <w:i/>
                <w:iCs/>
                <w:sz w:val="20"/>
                <w:szCs w:val="20"/>
              </w:rPr>
              <w:t>C</w:t>
            </w:r>
            <w:r>
              <w:rPr>
                <w:i/>
                <w:iCs/>
                <w:sz w:val="20"/>
                <w:szCs w:val="20"/>
                <w:vertAlign w:val="subscript"/>
              </w:rPr>
              <w:t>L</w:t>
            </w:r>
            <w:r>
              <w:rPr>
                <w:i/>
                <w:iCs/>
                <w:sz w:val="20"/>
                <w:szCs w:val="20"/>
              </w:rPr>
              <w:t>/C</w:t>
            </w:r>
            <w:r>
              <w:rPr>
                <w:i/>
                <w:iCs/>
                <w:sz w:val="20"/>
                <w:szCs w:val="20"/>
                <w:vertAlign w:val="subscript"/>
              </w:rPr>
              <w:t xml:space="preserve">D </w:t>
            </w:r>
            <w:r>
              <w:rPr>
                <w:sz w:val="20"/>
                <w:szCs w:val="20"/>
              </w:rPr>
              <w:t>values, all of frames based on the increasing rotational angles (AoA) are labeled temporally.</w:t>
            </w:r>
            <w:del w:id="1834" w:author="AI YIFENG" w:date="2025-11-19T10:08:00Z">
              <w:r>
                <w:rPr>
                  <w:sz w:val="20"/>
                  <w:szCs w:val="20"/>
                </w:rPr>
                <w:delText xml:space="preserve"> </w:delText>
              </w:r>
            </w:del>
            <w:r>
              <w:rPr>
                <w:sz w:val="20"/>
                <w:szCs w:val="20"/>
              </w:rPr>
              <w:t xml:space="preserve"> Finally, the labeled frames are inserted into the spatial up or down sampling process within the 3D U-Net of Stage II.</w:t>
            </w:r>
            <w:del w:id="1835" w:author="AI YIFENG" w:date="2025-11-19T10:08:00Z">
              <w:r>
                <w:rPr>
                  <w:sz w:val="20"/>
                  <w:szCs w:val="20"/>
                </w:rPr>
                <w:delText xml:space="preserve"> </w:delText>
              </w:r>
            </w:del>
            <w:r>
              <w:rPr>
                <w:sz w:val="20"/>
                <w:szCs w:val="20"/>
              </w:rPr>
              <w:t xml:space="preserve"> Stage II: 3D U-Net Architecture: t</w:t>
            </w:r>
            <w:r>
              <w:rPr>
                <w:bCs/>
                <w:sz w:val="20"/>
                <w:szCs w:val="20"/>
              </w:rPr>
              <w:t xml:space="preserve">he first </w:t>
            </w:r>
            <w:r>
              <w:rPr>
                <w:sz w:val="20"/>
                <w:szCs w:val="20"/>
              </w:rPr>
              <w:t xml:space="preserve">DDPM illustrated by the purple region reconstructs global flow contour frames via the denoising process, flow </w:t>
            </w:r>
            <w:del w:id="1836" w:author="AI YIFENG" w:date="2025-11-22T17:01:00Z">
              <w:r>
                <w:rPr>
                  <w:sz w:val="20"/>
                  <w:szCs w:val="20"/>
                </w:rPr>
                <w:delText xml:space="preserve">contours </w:delText>
              </w:r>
            </w:del>
            <w:ins w:id="1837" w:author="AI YIFENG" w:date="2025-11-22T17:01:00Z">
              <w:r>
                <w:rPr>
                  <w:rFonts w:hint="eastAsia"/>
                  <w:sz w:val="20"/>
                  <w:szCs w:val="20"/>
                </w:rPr>
                <w:t>field</w:t>
              </w:r>
            </w:ins>
            <w:ins w:id="1838" w:author="AI YIFENG" w:date="2025-11-22T17:01:00Z">
              <w:r>
                <w:rPr>
                  <w:sz w:val="20"/>
                  <w:szCs w:val="20"/>
                </w:rPr>
                <w:t xml:space="preserve">s </w:t>
              </w:r>
            </w:ins>
            <w:r>
              <w:rPr>
                <w:sz w:val="20"/>
                <w:szCs w:val="20"/>
              </w:rPr>
              <w:t xml:space="preserve">encompassing both global and local features are generated by averages of frames stochastically sampled from both models; </w:t>
            </w:r>
            <w:r>
              <w:rPr>
                <w:i/>
                <w:iCs/>
                <w:sz w:val="20"/>
                <w:szCs w:val="20"/>
              </w:rPr>
              <w:t>C</w:t>
            </w:r>
            <w:r>
              <w:rPr>
                <w:i/>
                <w:iCs/>
                <w:sz w:val="20"/>
                <w:szCs w:val="20"/>
                <w:vertAlign w:val="subscript"/>
              </w:rPr>
              <w:t>L</w:t>
            </w:r>
            <w:r>
              <w:rPr>
                <w:sz w:val="20"/>
                <w:szCs w:val="20"/>
              </w:rPr>
              <w:t>/</w:t>
            </w:r>
            <w:r>
              <w:rPr>
                <w:i/>
                <w:iCs/>
                <w:sz w:val="20"/>
                <w:szCs w:val="20"/>
              </w:rPr>
              <w:t>C</w:t>
            </w:r>
            <w:r>
              <w:rPr>
                <w:i/>
                <w:iCs/>
                <w:sz w:val="20"/>
                <w:szCs w:val="20"/>
                <w:vertAlign w:val="subscript"/>
              </w:rPr>
              <w:t>D</w:t>
            </w:r>
            <w:r>
              <w:rPr>
                <w:sz w:val="20"/>
                <w:szCs w:val="20"/>
              </w:rPr>
              <w:t xml:space="preserve"> ratio token sequences are embedded into spatiotemporal convolutional modules via cross-attention mechanisms; physical guidance is added to restrain the down-sampling process.</w:t>
            </w:r>
            <w:del w:id="1839" w:author="AI YIFENG" w:date="2025-11-19T10:08:00Z">
              <w:r>
                <w:rPr>
                  <w:sz w:val="20"/>
                  <w:szCs w:val="20"/>
                </w:rPr>
                <w:delText xml:space="preserve"> </w:delText>
              </w:r>
            </w:del>
            <w:r>
              <w:rPr>
                <w:sz w:val="20"/>
                <w:szCs w:val="20"/>
              </w:rPr>
              <w:t xml:space="preserve"> </w:t>
            </w:r>
            <w:r>
              <w:rPr>
                <w:b/>
                <w:bCs/>
                <w:sz w:val="20"/>
                <w:szCs w:val="20"/>
              </w:rPr>
              <w:t>b. Inference Process.</w:t>
            </w:r>
            <w:del w:id="1840" w:author="AI YIFENG" w:date="2025-11-19T10:08:00Z">
              <w:r>
                <w:rPr>
                  <w:sz w:val="20"/>
                  <w:szCs w:val="20"/>
                </w:rPr>
                <w:delText xml:space="preserve"> </w:delText>
              </w:r>
            </w:del>
            <w:r>
              <w:rPr>
                <w:sz w:val="20"/>
                <w:szCs w:val="20"/>
              </w:rPr>
              <w:t xml:space="preserve"> The diffusion and denoising processes are displayed along a Markov’s chain based on the figure distribution </w:t>
            </w:r>
            <w:r>
              <w:rPr>
                <w:i/>
                <w:iCs/>
                <w:sz w:val="20"/>
                <w:szCs w:val="20"/>
              </w:rPr>
              <w:t>x</w:t>
            </w:r>
            <w:r>
              <w:rPr>
                <w:i/>
                <w:iCs/>
                <w:sz w:val="20"/>
                <w:szCs w:val="20"/>
                <w:vertAlign w:val="subscript"/>
              </w:rPr>
              <w:t>0</w:t>
            </w:r>
            <w:r>
              <w:rPr>
                <w:sz w:val="20"/>
                <w:szCs w:val="20"/>
              </w:rPr>
              <w:t xml:space="preserve">, ..., </w:t>
            </w:r>
            <w:r>
              <w:rPr>
                <w:i/>
                <w:iCs/>
                <w:sz w:val="20"/>
                <w:szCs w:val="20"/>
              </w:rPr>
              <w:t>x</w:t>
            </w:r>
            <w:r>
              <w:rPr>
                <w:i/>
                <w:iCs/>
                <w:sz w:val="20"/>
                <w:szCs w:val="20"/>
                <w:vertAlign w:val="subscript"/>
              </w:rPr>
              <w:t>t-1</w:t>
            </w:r>
            <w:r>
              <w:rPr>
                <w:sz w:val="20"/>
                <w:szCs w:val="20"/>
              </w:rPr>
              <w:t xml:space="preserve">, </w:t>
            </w:r>
            <w:r>
              <w:rPr>
                <w:i/>
                <w:iCs/>
                <w:sz w:val="20"/>
                <w:szCs w:val="20"/>
              </w:rPr>
              <w:t>x</w:t>
            </w:r>
            <w:r>
              <w:rPr>
                <w:i/>
                <w:iCs/>
                <w:sz w:val="20"/>
                <w:szCs w:val="20"/>
                <w:vertAlign w:val="subscript"/>
              </w:rPr>
              <w:t>t</w:t>
            </w:r>
            <w:r>
              <w:rPr>
                <w:sz w:val="20"/>
                <w:szCs w:val="20"/>
              </w:rPr>
              <w:t xml:space="preserve">, </w:t>
            </w:r>
            <w:r>
              <w:rPr>
                <w:i/>
                <w:iCs/>
                <w:sz w:val="20"/>
                <w:szCs w:val="20"/>
              </w:rPr>
              <w:t>x</w:t>
            </w:r>
            <w:r>
              <w:rPr>
                <w:i/>
                <w:iCs/>
                <w:sz w:val="20"/>
                <w:szCs w:val="20"/>
                <w:vertAlign w:val="subscript"/>
              </w:rPr>
              <w:t>T</w:t>
            </w:r>
            <w:r>
              <w:rPr>
                <w:sz w:val="20"/>
                <w:szCs w:val="20"/>
              </w:rPr>
              <w:t>, and the physics guidance can be shown as the PDE loss channeled which to minimize the difference between prediction and real interpolated data.</w:t>
            </w:r>
            <w:del w:id="1841" w:author="AI YIFENG" w:date="2025-11-19T10:08:00Z">
              <w:r>
                <w:rPr>
                  <w:sz w:val="20"/>
                  <w:szCs w:val="20"/>
                </w:rPr>
                <w:delText xml:space="preserve"> </w:delText>
              </w:r>
              <w:bookmarkStart w:id="19" w:name="OLE_LINK21"/>
              <w:r>
                <w:rPr>
                  <w:sz w:val="20"/>
                  <w:szCs w:val="20"/>
                </w:rPr>
                <w:delText xml:space="preserve"> </w:delText>
              </w:r>
            </w:del>
            <w:r>
              <w:rPr>
                <w:sz w:val="20"/>
                <w:szCs w:val="20"/>
              </w:rPr>
              <w:t xml:space="preserve"> </w:t>
            </w:r>
            <w:bookmarkEnd w:id="19"/>
            <w:r>
              <w:rPr>
                <w:b/>
                <w:bCs/>
                <w:sz w:val="20"/>
                <w:szCs w:val="20"/>
              </w:rPr>
              <w:t>c. Visualization of Physical Guidance.</w:t>
            </w:r>
            <w:del w:id="1842" w:author="AI YIFENG" w:date="2025-11-19T10:08:00Z">
              <w:r>
                <w:rPr>
                  <w:b/>
                  <w:bCs/>
                  <w:sz w:val="20"/>
                  <w:szCs w:val="20"/>
                </w:rPr>
                <w:delText xml:space="preserve"> </w:delText>
              </w:r>
            </w:del>
            <w:r>
              <w:rPr>
                <w:b/>
                <w:bCs/>
                <w:sz w:val="20"/>
                <w:szCs w:val="20"/>
              </w:rPr>
              <w:t xml:space="preserve"> </w:t>
            </w:r>
            <w:r>
              <w:rPr>
                <w:sz w:val="20"/>
                <w:szCs w:val="20"/>
              </w:rPr>
              <w:t>Physical guidance steers diffusion trajectories toward physically consistent manifolds, yielding smoother and divergence-free streamline evolution.</w:t>
            </w:r>
            <w:del w:id="1843" w:author="AI YIFENG" w:date="2025-11-19T10:08:00Z">
              <w:r>
                <w:rPr>
                  <w:sz w:val="20"/>
                  <w:szCs w:val="20"/>
                </w:rPr>
                <w:delText xml:space="preserve"> </w:delText>
              </w:r>
            </w:del>
            <w:r>
              <w:rPr>
                <w:sz w:val="20"/>
                <w:szCs w:val="20"/>
              </w:rPr>
              <w:t xml:space="preserve"> </w:t>
            </w:r>
            <w:r>
              <w:rPr>
                <w:b/>
                <w:bCs/>
                <w:sz w:val="20"/>
                <w:szCs w:val="20"/>
              </w:rPr>
              <w:t xml:space="preserve">d. Flow </w:t>
            </w:r>
            <w:ins w:id="1844" w:author="AI YIFENG" w:date="2025-11-22T17:00:00Z">
              <w:r>
                <w:rPr>
                  <w:rFonts w:hint="eastAsia"/>
                  <w:b/>
                  <w:bCs/>
                  <w:sz w:val="20"/>
                  <w:szCs w:val="20"/>
                </w:rPr>
                <w:t xml:space="preserve">Field </w:t>
              </w:r>
            </w:ins>
            <w:r>
              <w:rPr>
                <w:b/>
                <w:bCs/>
                <w:sz w:val="20"/>
                <w:szCs w:val="20"/>
              </w:rPr>
              <w:t xml:space="preserve">Extraction. </w:t>
            </w:r>
            <w:del w:id="1845" w:author="AI YIFENG" w:date="2025-11-19T10:08:00Z">
              <w:r>
                <w:rPr>
                  <w:b/>
                  <w:bCs/>
                  <w:sz w:val="20"/>
                  <w:szCs w:val="20"/>
                </w:rPr>
                <w:delText xml:space="preserve"> </w:delText>
              </w:r>
            </w:del>
            <w:r>
              <w:rPr>
                <w:sz w:val="20"/>
                <w:szCs w:val="20"/>
              </w:rPr>
              <w:t xml:space="preserve">Airfoil </w:t>
            </w:r>
            <w:del w:id="1846" w:author="AI YIFENG" w:date="2025-11-22T17:02:00Z">
              <w:r>
                <w:rPr>
                  <w:sz w:val="20"/>
                  <w:szCs w:val="20"/>
                </w:rPr>
                <w:delText xml:space="preserve">geometries </w:delText>
              </w:r>
            </w:del>
            <w:ins w:id="1847" w:author="AI YIFENG" w:date="2025-11-22T17:02:00Z">
              <w:r>
                <w:rPr>
                  <w:rFonts w:hint="eastAsia"/>
                  <w:sz w:val="20"/>
                  <w:szCs w:val="20"/>
                </w:rPr>
                <w:t>profiles</w:t>
              </w:r>
            </w:ins>
            <w:ins w:id="1848" w:author="AI YIFENG" w:date="2025-11-22T17:02:00Z">
              <w:r>
                <w:rPr>
                  <w:sz w:val="20"/>
                  <w:szCs w:val="20"/>
                </w:rPr>
                <w:t xml:space="preserve"> </w:t>
              </w:r>
            </w:ins>
            <w:r>
              <w:rPr>
                <w:sz w:val="20"/>
                <w:szCs w:val="20"/>
              </w:rPr>
              <w:t xml:space="preserve">are extracted from flow </w:t>
            </w:r>
            <w:del w:id="1849" w:author="AI YIFENG" w:date="2025-11-22T17:01:00Z">
              <w:r>
                <w:rPr>
                  <w:sz w:val="20"/>
                  <w:szCs w:val="20"/>
                </w:rPr>
                <w:delText xml:space="preserve">contours </w:delText>
              </w:r>
            </w:del>
            <w:ins w:id="1850" w:author="AI YIFENG" w:date="2025-11-22T17:01:00Z">
              <w:r>
                <w:rPr>
                  <w:rFonts w:hint="eastAsia"/>
                  <w:sz w:val="20"/>
                  <w:szCs w:val="20"/>
                </w:rPr>
                <w:t>fields</w:t>
              </w:r>
            </w:ins>
            <w:ins w:id="1851" w:author="AI YIFENG" w:date="2025-11-22T17:01:00Z">
              <w:r>
                <w:rPr>
                  <w:sz w:val="20"/>
                  <w:szCs w:val="20"/>
                </w:rPr>
                <w:t xml:space="preserve"> </w:t>
              </w:r>
            </w:ins>
            <w:r>
              <w:rPr>
                <w:sz w:val="20"/>
                <w:szCs w:val="20"/>
              </w:rPr>
              <w:t xml:space="preserve">and reconstructed using Bezier-curve fitting along the edges, finally fused to generate the flow </w:t>
            </w:r>
            <w:del w:id="1852" w:author="AI YIFENG" w:date="2025-11-22T17:01:00Z">
              <w:r>
                <w:rPr>
                  <w:sz w:val="20"/>
                  <w:szCs w:val="20"/>
                </w:rPr>
                <w:delText xml:space="preserve">contours </w:delText>
              </w:r>
            </w:del>
            <w:ins w:id="1853" w:author="AI YIFENG" w:date="2025-11-22T17:01:00Z">
              <w:r>
                <w:rPr>
                  <w:rFonts w:hint="eastAsia"/>
                  <w:sz w:val="20"/>
                  <w:szCs w:val="20"/>
                </w:rPr>
                <w:t>fields</w:t>
              </w:r>
            </w:ins>
            <w:ins w:id="1854" w:author="AI YIFENG" w:date="2025-11-22T17:01:00Z">
              <w:r>
                <w:rPr>
                  <w:sz w:val="20"/>
                  <w:szCs w:val="20"/>
                </w:rPr>
                <w:t xml:space="preserve"> </w:t>
              </w:r>
            </w:ins>
            <w:r>
              <w:rPr>
                <w:sz w:val="20"/>
                <w:szCs w:val="20"/>
              </w:rPr>
              <w:t xml:space="preserve">of </w:t>
            </w:r>
            <w:r>
              <w:rPr>
                <w:i/>
                <w:iCs/>
                <w:sz w:val="20"/>
                <w:szCs w:val="20"/>
              </w:rPr>
              <w:t>u</w:t>
            </w:r>
            <w:r>
              <w:rPr>
                <w:sz w:val="20"/>
                <w:szCs w:val="20"/>
              </w:rPr>
              <w:t xml:space="preserve">, </w:t>
            </w:r>
            <w:r>
              <w:rPr>
                <w:i/>
                <w:iCs/>
                <w:sz w:val="20"/>
                <w:szCs w:val="20"/>
              </w:rPr>
              <w:t>v</w:t>
            </w:r>
            <w:r>
              <w:rPr>
                <w:sz w:val="20"/>
                <w:szCs w:val="20"/>
              </w:rPr>
              <w:t xml:space="preserve"> and </w:t>
            </w:r>
            <w:r>
              <w:rPr>
                <w:i/>
                <w:iCs/>
                <w:sz w:val="20"/>
                <w:szCs w:val="20"/>
              </w:rPr>
              <w:t>p</w:t>
            </w:r>
            <w:r>
              <w:rPr>
                <w:sz w:val="20"/>
                <w:szCs w:val="20"/>
              </w:rPr>
              <w:t xml:space="preserve"> and enhance the inverse design.</w:t>
            </w:r>
            <w:del w:id="1855" w:author="AI YIFENG" w:date="2025-11-19T10:08:00Z">
              <w:r>
                <w:rPr>
                  <w:sz w:val="20"/>
                  <w:szCs w:val="20"/>
                </w:rPr>
                <w:delText xml:space="preserve"> </w:delText>
              </w:r>
            </w:del>
            <w:r>
              <w:rPr>
                <w:sz w:val="20"/>
                <w:szCs w:val="20"/>
              </w:rPr>
              <w:t xml:space="preserve"> </w:t>
            </w:r>
            <w:r>
              <w:rPr>
                <w:b/>
                <w:bCs/>
                <w:sz w:val="20"/>
                <w:szCs w:val="20"/>
              </w:rPr>
              <w:t>e. Inverse Design.</w:t>
            </w:r>
            <w:del w:id="1856" w:author="AI YIFENG" w:date="2025-11-19T10:08:00Z">
              <w:r>
                <w:rPr>
                  <w:sz w:val="20"/>
                  <w:szCs w:val="20"/>
                </w:rPr>
                <w:delText xml:space="preserve"> </w:delText>
              </w:r>
            </w:del>
            <w:r>
              <w:rPr>
                <w:sz w:val="20"/>
                <w:szCs w:val="20"/>
              </w:rPr>
              <w:t xml:space="preserve"> The output airfoil </w:t>
            </w:r>
            <w:del w:id="1857" w:author="AI YIFENG" w:date="2025-11-22T17:02:00Z">
              <w:r>
                <w:rPr>
                  <w:sz w:val="20"/>
                  <w:szCs w:val="20"/>
                </w:rPr>
                <w:delText xml:space="preserve">geometries </w:delText>
              </w:r>
            </w:del>
            <w:ins w:id="1858" w:author="AI YIFENG" w:date="2025-11-22T17:02:00Z">
              <w:r>
                <w:rPr>
                  <w:rFonts w:hint="eastAsia"/>
                  <w:sz w:val="20"/>
                  <w:szCs w:val="20"/>
                </w:rPr>
                <w:t>profile</w:t>
              </w:r>
            </w:ins>
            <w:ins w:id="1859" w:author="AI YIFENG" w:date="2025-11-22T17:02:00Z">
              <w:r>
                <w:rPr>
                  <w:sz w:val="20"/>
                  <w:szCs w:val="20"/>
                </w:rPr>
                <w:t xml:space="preserve">s </w:t>
              </w:r>
            </w:ins>
            <w:r>
              <w:rPr>
                <w:sz w:val="20"/>
                <w:szCs w:val="20"/>
              </w:rPr>
              <w:t>are modelled in 3D as a propeller and then to be produced by 3D printer, the printed propeller is then installed for further experimental tests.</w:t>
            </w:r>
          </w:p>
        </w:tc>
      </w:tr>
    </w:tbl>
    <w:p w14:paraId="31B5D211">
      <w:pPr>
        <w:jc w:val="both"/>
        <w:rPr>
          <w:del w:id="1860" w:author="AI YIFENG" w:date="2025-11-26T15:27:00Z"/>
          <w:rFonts w:hint="eastAsia"/>
          <w:sz w:val="24"/>
        </w:rPr>
      </w:pPr>
    </w:p>
    <w:p w14:paraId="2748A706">
      <w:pPr>
        <w:pStyle w:val="3"/>
        <w:numPr>
          <w:ilvl w:val="1"/>
          <w:numId w:val="1"/>
        </w:numPr>
        <w:rPr>
          <w:rFonts w:ascii="Times New Roman" w:hAnsi="Times New Roman" w:cs="Times New Roman"/>
          <w:b/>
          <w:bCs/>
          <w:color w:val="auto"/>
          <w:sz w:val="32"/>
          <w:szCs w:val="32"/>
        </w:rPr>
      </w:pPr>
      <w:r>
        <w:rPr>
          <w:rFonts w:ascii="Times New Roman" w:hAnsi="Times New Roman" w:cs="Times New Roman"/>
          <w:b/>
          <w:bCs/>
          <w:color w:val="auto"/>
          <w:sz w:val="32"/>
          <w:szCs w:val="32"/>
        </w:rPr>
        <w:t>Full-field Flow Predictions</w:t>
      </w:r>
    </w:p>
    <w:p w14:paraId="293C6AA5">
      <w:pPr>
        <w:widowControl/>
        <w:spacing w:after="0" w:line="240" w:lineRule="auto"/>
        <w:ind w:firstLine="420"/>
        <w:jc w:val="both"/>
        <w:rPr>
          <w:ins w:id="1862" w:author="AI YIFENG" w:date="2025-11-23T12:30:00Z"/>
          <w:rFonts w:eastAsia="宋体" w:cs="Times New Roman"/>
          <w:kern w:val="0"/>
          <w:sz w:val="24"/>
          <w14:ligatures w14:val="none"/>
        </w:rPr>
        <w:pPrChange w:id="1861" w:author="WPS_1699502026" w:date="2025-11-25T23:43:00Z">
          <w:pPr>
            <w:widowControl/>
            <w:spacing w:after="0" w:line="240" w:lineRule="auto"/>
            <w:jc w:val="both"/>
          </w:pPr>
        </w:pPrChange>
      </w:pPr>
      <w:ins w:id="1863" w:author="AI YIFENG" w:date="2025-11-13T23:22:00Z">
        <w:r>
          <w:rPr>
            <w:rFonts w:eastAsia="宋体" w:cs="Times New Roman"/>
            <w:kern w:val="0"/>
            <w:sz w:val="24"/>
            <w14:ligatures w14:val="none"/>
          </w:rPr>
          <w:t>The generalization performance of the trained PVDM model in predicting the</w:t>
        </w:r>
      </w:ins>
      <w:ins w:id="1864" w:author="AI YIFENG" w:date="2025-11-22T17:02:00Z">
        <w:r>
          <w:rPr>
            <w:rFonts w:hint="eastAsia" w:eastAsia="宋体" w:cs="Times New Roman"/>
            <w:kern w:val="0"/>
            <w:sz w:val="24"/>
            <w14:ligatures w14:val="none"/>
          </w:rPr>
          <w:t xml:space="preserve"> </w:t>
        </w:r>
      </w:ins>
      <w:ins w:id="1865" w:author="AI YIFENG" w:date="2025-11-13T23:23:00Z">
        <w:r>
          <w:rPr>
            <w:rFonts w:hint="eastAsia"/>
            <w:i/>
            <w:iCs/>
            <w:sz w:val="24"/>
          </w:rPr>
          <w:t>C</w:t>
        </w:r>
      </w:ins>
      <w:ins w:id="1866" w:author="AI YIFENG" w:date="2025-11-13T23:23:00Z">
        <w:r>
          <w:rPr>
            <w:rFonts w:hint="eastAsia"/>
            <w:i/>
            <w:iCs/>
            <w:sz w:val="24"/>
            <w:vertAlign w:val="subscript"/>
          </w:rPr>
          <w:t>L</w:t>
        </w:r>
      </w:ins>
      <w:ins w:id="1867" w:author="AI YIFENG" w:date="2025-11-13T23:23:00Z">
        <w:r>
          <w:rPr>
            <w:rFonts w:hint="eastAsia"/>
            <w:sz w:val="24"/>
          </w:rPr>
          <w:t>/</w:t>
        </w:r>
      </w:ins>
      <w:ins w:id="1868" w:author="AI YIFENG" w:date="2025-11-13T23:23:00Z">
        <w:r>
          <w:rPr>
            <w:rFonts w:hint="eastAsia"/>
            <w:i/>
            <w:iCs/>
            <w:sz w:val="24"/>
          </w:rPr>
          <w:t>C</w:t>
        </w:r>
      </w:ins>
      <w:ins w:id="1869" w:author="AI YIFENG" w:date="2025-11-13T23:23:00Z">
        <w:r>
          <w:rPr>
            <w:rFonts w:hint="eastAsia"/>
            <w:i/>
            <w:iCs/>
            <w:sz w:val="24"/>
            <w:vertAlign w:val="subscript"/>
          </w:rPr>
          <w:t>D</w:t>
        </w:r>
      </w:ins>
      <w:ins w:id="1870" w:author="AI YIFENG" w:date="2025-11-13T23:22:00Z">
        <w:r>
          <w:rPr>
            <w:rFonts w:eastAsia="宋体" w:cs="Times New Roman"/>
            <w:kern w:val="0"/>
            <w:sz w:val="24"/>
            <w14:ligatures w14:val="none"/>
          </w:rPr>
          <w:t xml:space="preserve"> response beyond the training </w:t>
        </w:r>
      </w:ins>
      <w:ins w:id="1871" w:author="AI YIFENG" w:date="2025-11-22T17:03:00Z">
        <w:r>
          <w:rPr>
            <w:rFonts w:hint="eastAsia" w:eastAsia="宋体" w:cs="Times New Roman"/>
            <w:kern w:val="0"/>
            <w:sz w:val="24"/>
            <w14:ligatures w14:val="none"/>
          </w:rPr>
          <w:t>protocol</w:t>
        </w:r>
      </w:ins>
      <w:ins w:id="1872" w:author="AI YIFENG" w:date="2025-11-13T23:22:00Z">
        <w:r>
          <w:rPr>
            <w:rFonts w:eastAsia="宋体" w:cs="Times New Roman"/>
            <w:kern w:val="0"/>
            <w:sz w:val="24"/>
            <w14:ligatures w14:val="none"/>
          </w:rPr>
          <w:t xml:space="preserve"> was evaluated using a testing dataset partitioned into three distinct test cohorts: </w:t>
        </w:r>
      </w:ins>
      <w:ins w:id="1873" w:author="AI YIFENG" w:date="2025-11-22T17:11:00Z">
        <w:r>
          <w:rPr>
            <w:rFonts w:hint="eastAsia" w:eastAsia="宋体" w:cs="Times New Roman"/>
            <w:kern w:val="0"/>
            <w:sz w:val="24"/>
            <w14:ligatures w14:val="none"/>
          </w:rPr>
          <w:t>(</w:t>
        </w:r>
      </w:ins>
      <w:ins w:id="1874" w:author="AI YIFENG" w:date="2025-11-22T17:13:00Z">
        <w:r>
          <w:rPr>
            <w:rFonts w:hint="eastAsia" w:eastAsia="宋体" w:cs="Times New Roman"/>
            <w:kern w:val="0"/>
            <w:sz w:val="24"/>
            <w14:ligatures w14:val="none"/>
          </w:rPr>
          <w:t>i</w:t>
        </w:r>
      </w:ins>
      <w:ins w:id="1875" w:author="AI YIFENG" w:date="2025-11-22T17:11:00Z">
        <w:r>
          <w:rPr>
            <w:rFonts w:hint="eastAsia" w:eastAsia="宋体" w:cs="Times New Roman"/>
            <w:kern w:val="0"/>
            <w:sz w:val="24"/>
            <w14:ligatures w14:val="none"/>
          </w:rPr>
          <w:t xml:space="preserve">) </w:t>
        </w:r>
      </w:ins>
      <w:ins w:id="1876" w:author="AI YIFENG" w:date="2025-11-13T23:22:00Z">
        <w:r>
          <w:rPr>
            <w:rFonts w:eastAsia="宋体" w:cs="Times New Roman"/>
            <w:kern w:val="0"/>
            <w:sz w:val="24"/>
            <w14:ligatures w14:val="none"/>
          </w:rPr>
          <w:t xml:space="preserve">high </w:t>
        </w:r>
      </w:ins>
      <w:ins w:id="1877" w:author="AI YIFENG" w:date="2025-11-13T23:23:00Z">
        <w:r>
          <w:rPr>
            <w:rFonts w:hint="eastAsia"/>
            <w:i/>
            <w:iCs/>
            <w:sz w:val="24"/>
          </w:rPr>
          <w:t>C</w:t>
        </w:r>
      </w:ins>
      <w:ins w:id="1878" w:author="AI YIFENG" w:date="2025-11-13T23:23:00Z">
        <w:r>
          <w:rPr>
            <w:rFonts w:hint="eastAsia"/>
            <w:i/>
            <w:iCs/>
            <w:sz w:val="24"/>
            <w:vertAlign w:val="subscript"/>
          </w:rPr>
          <w:t>L</w:t>
        </w:r>
      </w:ins>
      <w:ins w:id="1879" w:author="AI YIFENG" w:date="2025-11-13T23:23:00Z">
        <w:r>
          <w:rPr>
            <w:rFonts w:hint="eastAsia"/>
            <w:sz w:val="24"/>
          </w:rPr>
          <w:t>/</w:t>
        </w:r>
      </w:ins>
      <w:ins w:id="1880" w:author="AI YIFENG" w:date="2025-11-13T23:23:00Z">
        <w:r>
          <w:rPr>
            <w:rFonts w:hint="eastAsia"/>
            <w:i/>
            <w:iCs/>
            <w:sz w:val="24"/>
          </w:rPr>
          <w:t>C</w:t>
        </w:r>
      </w:ins>
      <w:ins w:id="1881" w:author="AI YIFENG" w:date="2025-11-13T23:23:00Z">
        <w:r>
          <w:rPr>
            <w:rFonts w:hint="eastAsia"/>
            <w:i/>
            <w:iCs/>
            <w:sz w:val="24"/>
            <w:vertAlign w:val="subscript"/>
          </w:rPr>
          <w:t>D</w:t>
        </w:r>
      </w:ins>
      <w:ins w:id="1882" w:author="AI YIFENG" w:date="2025-11-13T23:22:00Z">
        <w:r>
          <w:rPr>
            <w:rFonts w:eastAsia="宋体" w:cs="Times New Roman"/>
            <w:kern w:val="0"/>
            <w:sz w:val="24"/>
            <w14:ligatures w14:val="none"/>
          </w:rPr>
          <w:t xml:space="preserve"> magnitude variants (1/3 of all samples), </w:t>
        </w:r>
      </w:ins>
      <w:ins w:id="1883" w:author="AI YIFENG" w:date="2025-11-22T17:11:00Z">
        <w:r>
          <w:rPr>
            <w:rFonts w:hint="eastAsia" w:eastAsia="宋体" w:cs="Times New Roman"/>
            <w:kern w:val="0"/>
            <w:sz w:val="24"/>
            <w14:ligatures w14:val="none"/>
          </w:rPr>
          <w:t>(</w:t>
        </w:r>
      </w:ins>
      <w:ins w:id="1884" w:author="AI YIFENG" w:date="2025-11-22T17:13:00Z">
        <w:r>
          <w:rPr>
            <w:rFonts w:hint="eastAsia" w:eastAsia="宋体" w:cs="Times New Roman"/>
            <w:kern w:val="0"/>
            <w:sz w:val="24"/>
            <w14:ligatures w14:val="none"/>
          </w:rPr>
          <w:t>ii</w:t>
        </w:r>
      </w:ins>
      <w:ins w:id="1885" w:author="AI YIFENG" w:date="2025-11-22T17:11:00Z">
        <w:r>
          <w:rPr>
            <w:rFonts w:hint="eastAsia" w:eastAsia="宋体" w:cs="Times New Roman"/>
            <w:kern w:val="0"/>
            <w:sz w:val="24"/>
            <w14:ligatures w14:val="none"/>
          </w:rPr>
          <w:t xml:space="preserve">) </w:t>
        </w:r>
      </w:ins>
      <w:ins w:id="1886" w:author="AI YIFENG" w:date="2025-11-13T23:22:00Z">
        <w:r>
          <w:rPr>
            <w:rFonts w:eastAsia="宋体" w:cs="Times New Roman"/>
            <w:kern w:val="0"/>
            <w:sz w:val="24"/>
            <w14:ligatures w14:val="none"/>
          </w:rPr>
          <w:t>profiles with curvature slopes exceeding all training samples (1/3 of all samples), and</w:t>
        </w:r>
      </w:ins>
      <w:ins w:id="1887" w:author="AI YIFENG" w:date="2025-11-22T17:11:00Z">
        <w:r>
          <w:rPr>
            <w:rFonts w:hint="eastAsia" w:eastAsia="宋体" w:cs="Times New Roman"/>
            <w:kern w:val="0"/>
            <w:sz w:val="24"/>
            <w14:ligatures w14:val="none"/>
          </w:rPr>
          <w:t xml:space="preserve"> (</w:t>
        </w:r>
      </w:ins>
      <w:ins w:id="1888" w:author="AI YIFENG" w:date="2025-11-22T17:13:00Z">
        <w:r>
          <w:rPr>
            <w:rFonts w:hint="eastAsia" w:eastAsia="宋体" w:cs="Times New Roman"/>
            <w:kern w:val="0"/>
            <w:sz w:val="24"/>
            <w14:ligatures w14:val="none"/>
          </w:rPr>
          <w:t>iii</w:t>
        </w:r>
      </w:ins>
      <w:ins w:id="1889" w:author="AI YIFENG" w:date="2025-11-22T17:11:00Z">
        <w:r>
          <w:rPr>
            <w:rFonts w:hint="eastAsia" w:eastAsia="宋体" w:cs="Times New Roman"/>
            <w:kern w:val="0"/>
            <w:sz w:val="24"/>
            <w14:ligatures w14:val="none"/>
          </w:rPr>
          <w:t>)</w:t>
        </w:r>
      </w:ins>
      <w:ins w:id="1890" w:author="AI YIFENG" w:date="2025-11-13T23:22:00Z">
        <w:r>
          <w:rPr>
            <w:rFonts w:eastAsia="宋体" w:cs="Times New Roman"/>
            <w:kern w:val="0"/>
            <w:sz w:val="24"/>
            <w14:ligatures w14:val="none"/>
          </w:rPr>
          <w:t xml:space="preserve"> geometrically analogous samples (the remaining 1/3). Three </w:t>
        </w:r>
      </w:ins>
      <w:ins w:id="1891" w:author="AI YIFENG" w:date="2025-11-22T17:04:00Z">
        <w:r>
          <w:rPr>
            <w:rFonts w:hint="eastAsia" w:eastAsia="宋体" w:cs="Times New Roman"/>
            <w:kern w:val="0"/>
            <w:sz w:val="24"/>
            <w14:ligatures w14:val="none"/>
          </w:rPr>
          <w:t>representative</w:t>
        </w:r>
      </w:ins>
      <w:ins w:id="1892" w:author="AI YIFENG" w:date="2025-11-13T23:22:00Z">
        <w:r>
          <w:rPr>
            <w:rFonts w:eastAsia="宋体" w:cs="Times New Roman"/>
            <w:kern w:val="0"/>
            <w:sz w:val="24"/>
            <w14:ligatures w14:val="none"/>
          </w:rPr>
          <w:t xml:space="preserve"> airfoils</w:t>
        </w:r>
      </w:ins>
      <w:ins w:id="1893" w:author="AI YIFENG" w:date="2025-11-19T13:09:00Z">
        <w:r>
          <w:rPr>
            <w:rFonts w:hint="eastAsia" w:eastAsia="宋体" w:cs="Times New Roman"/>
            <w:kern w:val="0"/>
            <w:sz w:val="24"/>
            <w14:ligatures w14:val="none"/>
          </w:rPr>
          <w:t xml:space="preserve"> </w:t>
        </w:r>
      </w:ins>
      <w:ins w:id="1894" w:author="AI YIFENG" w:date="2025-11-22T17:08:00Z">
        <w:r>
          <w:rPr>
            <w:rFonts w:eastAsia="宋体" w:cs="Times New Roman"/>
            <w:kern w:val="0"/>
            <w:sz w:val="24"/>
            <w14:ligatures w14:val="none"/>
          </w:rPr>
          <w:t>are demonstrated in Fig. 3</w:t>
        </w:r>
      </w:ins>
      <w:ins w:id="1895" w:author="AI YIFENG" w:date="2025-11-22T17:08:00Z">
        <w:r>
          <w:rPr>
            <w:rFonts w:hint="eastAsia" w:eastAsia="宋体" w:cs="Times New Roman"/>
            <w:kern w:val="0"/>
            <w:sz w:val="24"/>
            <w14:ligatures w14:val="none"/>
          </w:rPr>
          <w:t xml:space="preserve">: </w:t>
        </w:r>
      </w:ins>
      <w:ins w:id="1896" w:author="AI YIFENG" w:date="2025-11-13T23:22:00Z">
        <w:r>
          <w:rPr>
            <w:rFonts w:eastAsia="宋体" w:cs="Times New Roman"/>
            <w:kern w:val="0"/>
            <w:sz w:val="24"/>
            <w14:ligatures w14:val="none"/>
          </w:rPr>
          <w:t>NACA5910</w:t>
        </w:r>
      </w:ins>
      <w:ins w:id="1897" w:author="AI YIFENG" w:date="2025-11-22T17:12:00Z">
        <w:r>
          <w:rPr>
            <w:rFonts w:hint="eastAsia" w:eastAsia="宋体" w:cs="Times New Roman"/>
            <w:kern w:val="0"/>
            <w:sz w:val="24"/>
            <w14:ligatures w14:val="none"/>
          </w:rPr>
          <w:t xml:space="preserve"> in </w:t>
        </w:r>
      </w:ins>
      <w:ins w:id="1898" w:author="AI YIFENG" w:date="2025-11-13T23:22:00Z">
        <w:r>
          <w:rPr>
            <w:rFonts w:eastAsia="宋体" w:cs="Times New Roman"/>
            <w:kern w:val="0"/>
            <w:sz w:val="24"/>
            <w14:ligatures w14:val="none"/>
          </w:rPr>
          <w:t xml:space="preserve">test cohort </w:t>
        </w:r>
      </w:ins>
      <w:ins w:id="1899" w:author="AI YIFENG" w:date="2025-11-22T17:12:00Z">
        <w:r>
          <w:rPr>
            <w:rFonts w:hint="eastAsia" w:eastAsia="宋体" w:cs="Times New Roman"/>
            <w:kern w:val="0"/>
            <w:sz w:val="24"/>
            <w14:ligatures w14:val="none"/>
          </w:rPr>
          <w:t>(</w:t>
        </w:r>
      </w:ins>
      <w:ins w:id="1900" w:author="AI YIFENG" w:date="2025-11-22T17:13:00Z">
        <w:r>
          <w:rPr>
            <w:rFonts w:hint="eastAsia" w:eastAsia="宋体" w:cs="Times New Roman"/>
            <w:kern w:val="0"/>
            <w:sz w:val="24"/>
            <w14:ligatures w14:val="none"/>
          </w:rPr>
          <w:t>i</w:t>
        </w:r>
      </w:ins>
      <w:ins w:id="1901" w:author="AI YIFENG" w:date="2025-11-22T17:12:00Z">
        <w:r>
          <w:rPr>
            <w:rFonts w:hint="eastAsia" w:eastAsia="宋体" w:cs="Times New Roman"/>
            <w:kern w:val="0"/>
            <w:sz w:val="24"/>
            <w14:ligatures w14:val="none"/>
          </w:rPr>
          <w:t>)</w:t>
        </w:r>
      </w:ins>
      <w:ins w:id="1902" w:author="AI YIFENG" w:date="2025-11-13T23:22:00Z">
        <w:r>
          <w:rPr>
            <w:rFonts w:eastAsia="宋体" w:cs="Times New Roman"/>
            <w:kern w:val="0"/>
            <w:sz w:val="24"/>
            <w14:ligatures w14:val="none"/>
          </w:rPr>
          <w:t>, NACA5431</w:t>
        </w:r>
      </w:ins>
      <w:ins w:id="1903" w:author="AI YIFENG" w:date="2025-11-22T17:13:00Z">
        <w:r>
          <w:rPr>
            <w:rFonts w:hint="eastAsia" w:eastAsia="宋体" w:cs="Times New Roman"/>
            <w:kern w:val="0"/>
            <w:sz w:val="24"/>
            <w14:ligatures w14:val="none"/>
          </w:rPr>
          <w:t xml:space="preserve"> in </w:t>
        </w:r>
      </w:ins>
      <w:ins w:id="1904" w:author="AI YIFENG" w:date="2025-11-13T23:22:00Z">
        <w:r>
          <w:rPr>
            <w:rFonts w:eastAsia="宋体" w:cs="Times New Roman"/>
            <w:kern w:val="0"/>
            <w:sz w:val="24"/>
            <w14:ligatures w14:val="none"/>
          </w:rPr>
          <w:t xml:space="preserve">test cohort </w:t>
        </w:r>
      </w:ins>
      <w:ins w:id="1905" w:author="AI YIFENG" w:date="2025-11-22T17:12:00Z">
        <w:r>
          <w:rPr>
            <w:rFonts w:hint="eastAsia" w:eastAsia="宋体" w:cs="Times New Roman"/>
            <w:kern w:val="0"/>
            <w:sz w:val="24"/>
            <w14:ligatures w14:val="none"/>
          </w:rPr>
          <w:t>(</w:t>
        </w:r>
      </w:ins>
      <w:ins w:id="1906" w:author="AI YIFENG" w:date="2025-11-22T17:13:00Z">
        <w:r>
          <w:rPr>
            <w:rFonts w:hint="eastAsia" w:eastAsia="宋体" w:cs="Times New Roman"/>
            <w:kern w:val="0"/>
            <w:sz w:val="24"/>
            <w14:ligatures w14:val="none"/>
          </w:rPr>
          <w:t>ii)</w:t>
        </w:r>
      </w:ins>
      <w:ins w:id="1907" w:author="AI YIFENG" w:date="2025-11-13T23:22:00Z">
        <w:r>
          <w:rPr>
            <w:rFonts w:eastAsia="宋体" w:cs="Times New Roman"/>
            <w:kern w:val="0"/>
            <w:sz w:val="24"/>
            <w14:ligatures w14:val="none"/>
          </w:rPr>
          <w:t xml:space="preserve">, and NACA7122 </w:t>
        </w:r>
      </w:ins>
      <w:ins w:id="1908" w:author="AI YIFENG" w:date="2025-11-22T17:13:00Z">
        <w:r>
          <w:rPr>
            <w:rFonts w:hint="eastAsia" w:eastAsia="宋体" w:cs="Times New Roman"/>
            <w:kern w:val="0"/>
            <w:sz w:val="24"/>
            <w14:ligatures w14:val="none"/>
          </w:rPr>
          <w:t xml:space="preserve">in </w:t>
        </w:r>
      </w:ins>
      <w:ins w:id="1909" w:author="AI YIFENG" w:date="2025-11-13T23:22:00Z">
        <w:r>
          <w:rPr>
            <w:rFonts w:eastAsia="宋体" w:cs="Times New Roman"/>
            <w:kern w:val="0"/>
            <w:sz w:val="24"/>
            <w14:ligatures w14:val="none"/>
          </w:rPr>
          <w:t xml:space="preserve">test cohort </w:t>
        </w:r>
      </w:ins>
      <w:ins w:id="1910" w:author="AI YIFENG" w:date="2025-11-23T12:30:00Z">
        <w:r>
          <w:rPr>
            <w:rFonts w:hint="eastAsia" w:eastAsia="宋体" w:cs="Times New Roman"/>
            <w:kern w:val="0"/>
            <w:sz w:val="24"/>
            <w14:ligatures w14:val="none"/>
          </w:rPr>
          <w:t>(</w:t>
        </w:r>
      </w:ins>
      <w:ins w:id="1911" w:author="AI YIFENG" w:date="2025-11-13T23:22:00Z">
        <w:r>
          <w:rPr>
            <w:rFonts w:eastAsia="宋体" w:cs="Times New Roman"/>
            <w:kern w:val="0"/>
            <w:sz w:val="24"/>
            <w14:ligatures w14:val="none"/>
          </w:rPr>
          <w:t>iii</w:t>
        </w:r>
      </w:ins>
      <w:ins w:id="1912" w:author="AI YIFENG" w:date="2025-11-23T12:30:00Z">
        <w:r>
          <w:rPr>
            <w:rFonts w:hint="eastAsia" w:eastAsia="宋体" w:cs="Times New Roman"/>
            <w:kern w:val="0"/>
            <w:sz w:val="24"/>
            <w14:ligatures w14:val="none"/>
          </w:rPr>
          <w:t>)</w:t>
        </w:r>
      </w:ins>
      <w:ins w:id="1913" w:author="AI YIFENG" w:date="2025-11-13T23:22:00Z">
        <w:r>
          <w:rPr>
            <w:rFonts w:eastAsia="宋体" w:cs="Times New Roman"/>
            <w:kern w:val="0"/>
            <w:sz w:val="24"/>
            <w14:ligatures w14:val="none"/>
          </w:rPr>
          <w:t xml:space="preserve">. </w:t>
        </w:r>
      </w:ins>
    </w:p>
    <w:p w14:paraId="0DD41123">
      <w:pPr>
        <w:widowControl/>
        <w:spacing w:after="0" w:line="240" w:lineRule="auto"/>
        <w:ind w:firstLine="420"/>
        <w:jc w:val="both"/>
        <w:rPr>
          <w:ins w:id="1915" w:author="AI YIFENG" w:date="2025-11-23T12:30:00Z"/>
          <w:rFonts w:eastAsia="宋体" w:cs="Times New Roman"/>
          <w:kern w:val="0"/>
          <w:sz w:val="24"/>
          <w14:ligatures w14:val="none"/>
        </w:rPr>
        <w:pPrChange w:id="1914" w:author="WPS_1699502026" w:date="2025-11-25T23:43:00Z">
          <w:pPr>
            <w:widowControl/>
            <w:spacing w:after="0" w:line="240" w:lineRule="auto"/>
            <w:jc w:val="both"/>
          </w:pPr>
        </w:pPrChange>
      </w:pPr>
      <w:ins w:id="1916" w:author="AI YIFENG" w:date="2025-11-23T12:30:00Z">
        <w:r>
          <w:rPr>
            <w:rFonts w:eastAsia="宋体" w:cs="Times New Roman"/>
            <w:kern w:val="0"/>
            <w:sz w:val="24"/>
            <w14:ligatures w14:val="none"/>
          </w:rPr>
          <w:t xml:space="preserve">The PVDM demonstrates robust inverse design capabilities. Utilizing the target </w:t>
        </w:r>
      </w:ins>
      <w:ins w:id="1917" w:author="AI YIFENG" w:date="2025-11-23T12:30:00Z">
        <w:r>
          <w:rPr>
            <w:rFonts w:hint="eastAsia"/>
            <w:i/>
            <w:iCs/>
            <w:sz w:val="24"/>
          </w:rPr>
          <w:t>C</w:t>
        </w:r>
      </w:ins>
      <w:ins w:id="1918" w:author="AI YIFENG" w:date="2025-11-23T12:30:00Z">
        <w:r>
          <w:rPr>
            <w:rFonts w:hint="eastAsia"/>
            <w:i/>
            <w:iCs/>
            <w:sz w:val="24"/>
            <w:vertAlign w:val="subscript"/>
          </w:rPr>
          <w:t>L</w:t>
        </w:r>
      </w:ins>
      <w:ins w:id="1919" w:author="AI YIFENG" w:date="2025-11-23T12:30:00Z">
        <w:r>
          <w:rPr>
            <w:rFonts w:hint="eastAsia"/>
            <w:sz w:val="24"/>
          </w:rPr>
          <w:t>/</w:t>
        </w:r>
      </w:ins>
      <w:ins w:id="1920" w:author="AI YIFENG" w:date="2025-11-23T12:30:00Z">
        <w:r>
          <w:rPr>
            <w:rFonts w:hint="eastAsia"/>
            <w:i/>
            <w:iCs/>
            <w:sz w:val="24"/>
          </w:rPr>
          <w:t>C</w:t>
        </w:r>
      </w:ins>
      <w:ins w:id="1921" w:author="AI YIFENG" w:date="2025-11-23T12:30:00Z">
        <w:r>
          <w:rPr>
            <w:rFonts w:hint="eastAsia"/>
            <w:i/>
            <w:iCs/>
            <w:sz w:val="24"/>
            <w:vertAlign w:val="subscript"/>
          </w:rPr>
          <w:t>D</w:t>
        </w:r>
      </w:ins>
      <w:ins w:id="1922" w:author="AI YIFENG" w:date="2025-11-23T12:30:00Z">
        <w:r>
          <w:rPr>
            <w:rFonts w:eastAsia="宋体" w:cs="Times New Roman"/>
            <w:kern w:val="0"/>
            <w:sz w:val="24"/>
            <w14:ligatures w14:val="none"/>
          </w:rPr>
          <w:t xml:space="preserve"> trajectories obtained from DNS as input (Fig. 3a–c, bold blue lines), the model accurately reconstructs the corresponding airfoil profiles. The </w:t>
        </w:r>
      </w:ins>
      <w:ins w:id="1923" w:author="AI YIFENG" w:date="2025-11-23T12:33:00Z">
        <w:r>
          <w:rPr>
            <w:rFonts w:hint="eastAsia" w:eastAsia="宋体" w:cs="Times New Roman"/>
            <w:kern w:val="0"/>
            <w:sz w:val="24"/>
            <w14:ligatures w14:val="none"/>
          </w:rPr>
          <w:t>accuracy performance</w:t>
        </w:r>
      </w:ins>
      <w:ins w:id="1924" w:author="AI YIFENG" w:date="2025-11-23T12:30:00Z">
        <w:r>
          <w:rPr>
            <w:rFonts w:eastAsia="宋体" w:cs="Times New Roman"/>
            <w:kern w:val="0"/>
            <w:sz w:val="24"/>
            <w14:ligatures w14:val="none"/>
          </w:rPr>
          <w:t xml:space="preserve"> of this geometric reconstruction is evidenced in Fig. 3g–i, where the Bezier-fitted predictions exhibit exceptional agreement with the ground-truth theoretical envelopes. To validate the aerodynamic performance of these inversely generated geometries, we performed DNS re-simulations on the predicted profiles. The resulting </w:t>
        </w:r>
      </w:ins>
      <w:ins w:id="1925" w:author="AI YIFENG" w:date="2025-11-23T12:30:00Z">
        <w:r>
          <w:rPr>
            <w:rFonts w:hint="eastAsia"/>
            <w:i/>
            <w:iCs/>
            <w:sz w:val="24"/>
          </w:rPr>
          <w:t>C</w:t>
        </w:r>
      </w:ins>
      <w:ins w:id="1926" w:author="AI YIFENG" w:date="2025-11-23T12:30:00Z">
        <w:r>
          <w:rPr>
            <w:rFonts w:hint="eastAsia"/>
            <w:i/>
            <w:iCs/>
            <w:sz w:val="24"/>
            <w:vertAlign w:val="subscript"/>
          </w:rPr>
          <w:t>L</w:t>
        </w:r>
      </w:ins>
      <w:ins w:id="1927" w:author="AI YIFENG" w:date="2025-11-23T12:30:00Z">
        <w:r>
          <w:rPr>
            <w:rFonts w:hint="eastAsia"/>
            <w:sz w:val="24"/>
          </w:rPr>
          <w:t>/</w:t>
        </w:r>
      </w:ins>
      <w:ins w:id="1928" w:author="AI YIFENG" w:date="2025-11-23T12:30:00Z">
        <w:r>
          <w:rPr>
            <w:rFonts w:hint="eastAsia"/>
            <w:i/>
            <w:iCs/>
            <w:sz w:val="24"/>
          </w:rPr>
          <w:t>C</w:t>
        </w:r>
      </w:ins>
      <w:ins w:id="1929" w:author="AI YIFENG" w:date="2025-11-23T12:30:00Z">
        <w:r>
          <w:rPr>
            <w:rFonts w:hint="eastAsia"/>
            <w:i/>
            <w:iCs/>
            <w:sz w:val="24"/>
            <w:vertAlign w:val="subscript"/>
          </w:rPr>
          <w:t>D</w:t>
        </w:r>
      </w:ins>
      <w:ins w:id="1930" w:author="AI YIFENG" w:date="2025-11-23T12:30:00Z">
        <w:r>
          <w:rPr>
            <w:rFonts w:eastAsia="宋体" w:cs="Times New Roman"/>
            <w:kern w:val="0"/>
            <w:sz w:val="24"/>
            <w14:ligatures w14:val="none"/>
          </w:rPr>
          <w:t xml:space="preserve"> responses (Fig. 3a–c, orange scatter points) align precisely with the target inputs, confirming the functional accuracy of the design.</w:t>
        </w:r>
      </w:ins>
    </w:p>
    <w:p w14:paraId="1BA23359">
      <w:pPr>
        <w:widowControl/>
        <w:spacing w:after="0" w:line="240" w:lineRule="auto"/>
        <w:ind w:firstLine="420"/>
        <w:jc w:val="both"/>
        <w:rPr>
          <w:ins w:id="1932" w:author="AI YIFENG" w:date="2025-11-13T23:22:00Z"/>
          <w:rFonts w:eastAsia="宋体" w:cs="Times New Roman"/>
          <w:kern w:val="0"/>
          <w:sz w:val="24"/>
          <w14:ligatures w14:val="none"/>
        </w:rPr>
        <w:pPrChange w:id="1931" w:author="WPS_1699502026" w:date="2025-11-25T23:43:00Z">
          <w:pPr>
            <w:widowControl/>
            <w:spacing w:after="0" w:line="240" w:lineRule="auto"/>
            <w:jc w:val="both"/>
          </w:pPr>
        </w:pPrChange>
      </w:pPr>
      <w:ins w:id="1933" w:author="AI YIFENG" w:date="2025-11-23T12:34:00Z">
        <w:r>
          <w:rPr>
            <w:rFonts w:eastAsia="宋体" w:cs="Times New Roman"/>
            <w:kern w:val="0"/>
            <w:sz w:val="24"/>
            <w14:ligatures w14:val="none"/>
          </w:rPr>
          <w:t xml:space="preserve">Beyond </w:t>
        </w:r>
      </w:ins>
      <w:ins w:id="1934" w:author="AI YIFENG" w:date="2025-11-23T12:40:00Z">
        <w:r>
          <w:rPr>
            <w:rFonts w:hint="eastAsia" w:eastAsia="宋体" w:cs="Times New Roman"/>
            <w:kern w:val="0"/>
            <w:sz w:val="24"/>
            <w14:ligatures w14:val="none"/>
          </w:rPr>
          <w:t>scalar airfoil profile</w:t>
        </w:r>
      </w:ins>
      <w:ins w:id="1935" w:author="AI YIFENG" w:date="2025-11-23T12:34:00Z">
        <w:r>
          <w:rPr>
            <w:rFonts w:eastAsia="宋体" w:cs="Times New Roman"/>
            <w:kern w:val="0"/>
            <w:sz w:val="24"/>
            <w14:ligatures w14:val="none"/>
          </w:rPr>
          <w:t>, the model's capacity to predict full-field flow variables was assessed. A comparison of the velocity (</w:t>
        </w:r>
      </w:ins>
      <w:ins w:id="1936" w:author="AI YIFENG" w:date="2025-11-23T12:34:00Z">
        <w:r>
          <w:rPr>
            <w:rFonts w:eastAsia="宋体" w:cs="Times New Roman"/>
            <w:i/>
            <w:iCs/>
            <w:kern w:val="0"/>
            <w:sz w:val="24"/>
            <w14:ligatures w14:val="none"/>
          </w:rPr>
          <w:t>u</w:t>
        </w:r>
      </w:ins>
      <w:ins w:id="1937" w:author="AI YIFENG" w:date="2025-11-23T12:34:00Z">
        <w:r>
          <w:rPr>
            <w:rFonts w:eastAsia="宋体" w:cs="Times New Roman"/>
            <w:kern w:val="0"/>
            <w:sz w:val="24"/>
            <w14:ligatures w14:val="none"/>
          </w:rPr>
          <w:t xml:space="preserve">, </w:t>
        </w:r>
      </w:ins>
      <w:ins w:id="1938" w:author="AI YIFENG" w:date="2025-11-23T12:34:00Z">
        <w:r>
          <w:rPr>
            <w:rFonts w:eastAsia="宋体" w:cs="Times New Roman"/>
            <w:i/>
            <w:iCs/>
            <w:kern w:val="0"/>
            <w:sz w:val="24"/>
            <w14:ligatures w14:val="none"/>
          </w:rPr>
          <w:t>v</w:t>
        </w:r>
      </w:ins>
      <w:ins w:id="1939" w:author="AI YIFENG" w:date="2025-11-23T12:34:00Z">
        <w:r>
          <w:rPr>
            <w:rFonts w:eastAsia="宋体" w:cs="Times New Roman"/>
            <w:kern w:val="0"/>
            <w:sz w:val="24"/>
            <w14:ligatures w14:val="none"/>
          </w:rPr>
          <w:t>) and pressure (</w:t>
        </w:r>
      </w:ins>
      <w:ins w:id="1940" w:author="AI YIFENG" w:date="2025-11-23T12:34:00Z">
        <w:r>
          <w:rPr>
            <w:rFonts w:eastAsia="宋体" w:cs="Times New Roman"/>
            <w:i/>
            <w:iCs/>
            <w:kern w:val="0"/>
            <w:sz w:val="24"/>
            <w14:ligatures w14:val="none"/>
          </w:rPr>
          <w:t>p</w:t>
        </w:r>
      </w:ins>
      <w:ins w:id="1941" w:author="AI YIFENG" w:date="2025-11-23T12:34:00Z">
        <w:r>
          <w:rPr>
            <w:rFonts w:eastAsia="宋体" w:cs="Times New Roman"/>
            <w:kern w:val="0"/>
            <w:sz w:val="24"/>
            <w14:ligatures w14:val="none"/>
          </w:rPr>
          <w:t xml:space="preserve">) distributions (Fig. 3j–o) reveals that the PVDM-predicted fields are qualitatively indistinguishable from the DNS baselines across varying angles of attack (AoA). This visual consistency is substantiated quantitatively by high Peak Signal-to-Noise Ratios (PSNR, 34.20–54.35 </w:t>
        </w:r>
      </w:ins>
      <w:ins w:id="1942" w:author="AI YIFENG" w:date="2025-11-23T12:34:00Z">
        <w:r>
          <w:rPr>
            <w:rFonts w:eastAsia="宋体" w:cs="Times New Roman"/>
            <w:i/>
            <w:iCs/>
            <w:kern w:val="0"/>
            <w:sz w:val="24"/>
            <w14:ligatures w14:val="none"/>
          </w:rPr>
          <w:t>dB</w:t>
        </w:r>
      </w:ins>
      <w:ins w:id="1943" w:author="AI YIFENG" w:date="2025-11-23T12:34:00Z">
        <w:r>
          <w:rPr>
            <w:rFonts w:eastAsia="宋体" w:cs="Times New Roman"/>
            <w:kern w:val="0"/>
            <w:sz w:val="24"/>
            <w14:ligatures w14:val="none"/>
          </w:rPr>
          <w:t>) and Structural Similarity Index Measures (SSIM &gt; 0.8) as shown in Fig. 3d–f. These metrics confirm that the proposed approach achieves high-fidelity prediction of 2D flow fields solely through PVDM inference, bypassing the computational cost of traditional solvers. Comprehensive results across all 10 AoA values are detailed in Supplementary Material (SM, Section 5).</w:t>
        </w:r>
      </w:ins>
    </w:p>
    <w:tbl>
      <w:tblPr>
        <w:tblStyle w:val="19"/>
        <w:tblW w:w="9356" w:type="dxa"/>
        <w:tblInd w:w="-426"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356"/>
      </w:tblGrid>
      <w:tr w14:paraId="53B27BEF">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356" w:type="dxa"/>
            <w:tcBorders>
              <w:top w:val="nil"/>
              <w:left w:val="nil"/>
              <w:bottom w:val="nil"/>
              <w:right w:val="nil"/>
            </w:tcBorders>
          </w:tcPr>
          <w:p w14:paraId="3898A9AF">
            <w:pPr>
              <w:ind w:left="-414" w:leftChars="-188" w:firstLine="20"/>
              <w:jc w:val="both"/>
              <w:rPr>
                <w:rFonts w:cs="Times New Roman"/>
              </w:rPr>
            </w:pPr>
            <w:del w:id="1944" w:author="AI YIFENG" w:date="2025-11-13T16:54:00Z">
              <w:r>
                <w:rPr>
                  <w:rFonts w:cs="Times New Roman"/>
                </w:rPr>
                <w:drawing>
                  <wp:inline distT="0" distB="0" distL="0" distR="0">
                    <wp:extent cx="5614670" cy="8802370"/>
                    <wp:effectExtent l="0" t="0" r="5080" b="0"/>
                    <wp:docPr id="15496103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0365" name="图片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614670" cy="8802370"/>
                            </a:xfrm>
                            <a:prstGeom prst="rect">
                              <a:avLst/>
                            </a:prstGeom>
                            <a:noFill/>
                            <a:ln>
                              <a:noFill/>
                            </a:ln>
                          </pic:spPr>
                        </pic:pic>
                      </a:graphicData>
                    </a:graphic>
                  </wp:inline>
                </w:drawing>
              </w:r>
            </w:del>
          </w:p>
        </w:tc>
      </w:tr>
      <w:tr w14:paraId="2D42D932">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356" w:type="dxa"/>
            <w:tcBorders>
              <w:top w:val="nil"/>
              <w:left w:val="nil"/>
              <w:bottom w:val="nil"/>
              <w:right w:val="nil"/>
            </w:tcBorders>
          </w:tcPr>
          <w:p w14:paraId="0149661B">
            <w:pPr>
              <w:jc w:val="center"/>
              <w:rPr>
                <w:ins w:id="1947" w:author="AI YIFENG" w:date="2025-11-19T11:51:00Z"/>
                <w:b/>
              </w:rPr>
              <w:pPrChange w:id="1946" w:author="AI YIFENG" w:date="2025-11-26T15:51:00Z">
                <w:pPr>
                  <w:jc w:val="both"/>
                </w:pPr>
              </w:pPrChange>
            </w:pPr>
            <w:ins w:id="1948" w:author="AI YIFENG" w:date="2025-11-23T12:47:00Z">
              <w:r>
                <w:rPr>
                  <w:rFonts w:hint="eastAsia"/>
                  <w:b/>
                </w:rPr>
                <w:drawing>
                  <wp:inline distT="0" distB="0" distL="0" distR="0">
                    <wp:extent cx="4480560" cy="6874510"/>
                    <wp:effectExtent l="0" t="0" r="0" b="2540"/>
                    <wp:docPr id="2219444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44408" name="图片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485091" cy="6881463"/>
                            </a:xfrm>
                            <a:prstGeom prst="rect">
                              <a:avLst/>
                            </a:prstGeom>
                            <a:noFill/>
                            <a:ln>
                              <a:noFill/>
                            </a:ln>
                          </pic:spPr>
                        </pic:pic>
                      </a:graphicData>
                    </a:graphic>
                  </wp:inline>
                </w:drawing>
              </w:r>
            </w:ins>
          </w:p>
          <w:p w14:paraId="77DECAF5">
            <w:pPr>
              <w:jc w:val="both"/>
              <w:rPr>
                <w:del w:id="1950" w:author="WPS_1699502026" w:date="2025-11-25T22:26:00Z"/>
                <w:b/>
                <w:sz w:val="20"/>
                <w:szCs w:val="20"/>
              </w:rPr>
            </w:pPr>
            <w:r>
              <w:rPr>
                <w:b/>
                <w:sz w:val="20"/>
                <w:szCs w:val="20"/>
              </w:rPr>
              <w:t>Fig. 3. Inverse airfoil prediction and full-field flow reconstruction results for representative NACA airfoils: NACA5190, NACA5431, NACA7122.</w:t>
            </w:r>
            <w:del w:id="1951" w:author="AI YIFENG" w:date="2025-11-19T10:10:00Z">
              <w:r>
                <w:rPr>
                  <w:b/>
                  <w:sz w:val="20"/>
                  <w:szCs w:val="20"/>
                </w:rPr>
                <w:delText xml:space="preserve"> </w:delText>
              </w:r>
            </w:del>
            <w:r>
              <w:rPr>
                <w:b/>
                <w:sz w:val="20"/>
                <w:szCs w:val="20"/>
              </w:rPr>
              <w:t xml:space="preserve"> a-c, </w:t>
            </w:r>
            <w:r>
              <w:rPr>
                <w:bCs/>
                <w:i/>
                <w:iCs/>
                <w:sz w:val="20"/>
                <w:szCs w:val="20"/>
              </w:rPr>
              <w:t>C</w:t>
            </w:r>
            <w:r>
              <w:rPr>
                <w:bCs/>
                <w:i/>
                <w:iCs/>
                <w:sz w:val="20"/>
                <w:szCs w:val="20"/>
                <w:vertAlign w:val="subscript"/>
              </w:rPr>
              <w:t>L</w:t>
            </w:r>
            <w:r>
              <w:rPr>
                <w:bCs/>
                <w:sz w:val="20"/>
                <w:szCs w:val="20"/>
              </w:rPr>
              <w:t>/</w:t>
            </w:r>
            <w:r>
              <w:rPr>
                <w:bCs/>
                <w:i/>
                <w:iCs/>
                <w:sz w:val="20"/>
                <w:szCs w:val="20"/>
              </w:rPr>
              <w:t>C</w:t>
            </w:r>
            <w:r>
              <w:rPr>
                <w:bCs/>
                <w:i/>
                <w:iCs/>
                <w:sz w:val="20"/>
                <w:szCs w:val="20"/>
                <w:vertAlign w:val="subscript"/>
              </w:rPr>
              <w:t>D</w:t>
            </w:r>
            <w:r>
              <w:rPr>
                <w:bCs/>
                <w:sz w:val="20"/>
                <w:szCs w:val="20"/>
              </w:rPr>
              <w:t xml:space="preserve"> responses at all angles of attack (AoA) for NACA 5910, 5431 and 7122, respectively.</w:t>
            </w:r>
            <w:del w:id="1952" w:author="AI YIFENG" w:date="2025-11-19T10:10:00Z">
              <w:r>
                <w:rPr>
                  <w:bCs/>
                  <w:sz w:val="20"/>
                  <w:szCs w:val="20"/>
                </w:rPr>
                <w:delText xml:space="preserve"> </w:delText>
              </w:r>
            </w:del>
            <w:r>
              <w:rPr>
                <w:bCs/>
                <w:sz w:val="20"/>
                <w:szCs w:val="20"/>
              </w:rPr>
              <w:t xml:space="preserve"> </w:t>
            </w:r>
            <w:r>
              <w:rPr>
                <w:b/>
                <w:sz w:val="20"/>
                <w:szCs w:val="20"/>
              </w:rPr>
              <w:t>d-f,</w:t>
            </w:r>
            <w:r>
              <w:rPr>
                <w:bCs/>
                <w:sz w:val="20"/>
                <w:szCs w:val="20"/>
              </w:rPr>
              <w:t xml:space="preserve"> PSNR, SSIM values of general flow contours between prediction and DNS simulation.</w:t>
            </w:r>
            <w:del w:id="1953" w:author="AI YIFENG" w:date="2025-11-19T10:10:00Z">
              <w:r>
                <w:rPr>
                  <w:bCs/>
                  <w:sz w:val="20"/>
                  <w:szCs w:val="20"/>
                </w:rPr>
                <w:delText xml:space="preserve"> </w:delText>
              </w:r>
            </w:del>
            <w:r>
              <w:rPr>
                <w:bCs/>
                <w:sz w:val="20"/>
                <w:szCs w:val="20"/>
              </w:rPr>
              <w:t xml:space="preserve"> </w:t>
            </w:r>
            <w:r>
              <w:rPr>
                <w:b/>
                <w:sz w:val="20"/>
                <w:szCs w:val="20"/>
              </w:rPr>
              <w:t xml:space="preserve">g-i, </w:t>
            </w:r>
            <w:r>
              <w:rPr>
                <w:bCs/>
                <w:sz w:val="20"/>
                <w:szCs w:val="20"/>
              </w:rPr>
              <w:t>Actual and inversely generated airfoil profiles from Bezier curve fitting.</w:t>
            </w:r>
            <w:del w:id="1954" w:author="AI YIFENG" w:date="2025-11-19T10:10:00Z">
              <w:r>
                <w:rPr>
                  <w:bCs/>
                  <w:sz w:val="20"/>
                  <w:szCs w:val="20"/>
                </w:rPr>
                <w:delText xml:space="preserve"> </w:delText>
              </w:r>
            </w:del>
            <w:r>
              <w:rPr>
                <w:bCs/>
                <w:sz w:val="20"/>
                <w:szCs w:val="20"/>
              </w:rPr>
              <w:t xml:space="preserve"> </w:t>
            </w:r>
            <w:r>
              <w:rPr>
                <w:b/>
                <w:sz w:val="20"/>
                <w:szCs w:val="20"/>
              </w:rPr>
              <w:t xml:space="preserve">j-l, </w:t>
            </w:r>
            <w:r>
              <w:rPr>
                <w:bCs/>
                <w:sz w:val="20"/>
                <w:szCs w:val="20"/>
              </w:rPr>
              <w:t>Comparison of predicted and simulated velocity and pressure distributions obtained for selected AoA values within 0</w:t>
            </w:r>
            <w:r>
              <w:rPr>
                <w:bCs/>
                <w:sz w:val="20"/>
                <w:szCs w:val="20"/>
                <w:vertAlign w:val="superscript"/>
              </w:rPr>
              <w:t>◦</w:t>
            </w:r>
            <w:r>
              <w:rPr>
                <w:bCs/>
                <w:sz w:val="20"/>
                <w:szCs w:val="20"/>
              </w:rPr>
              <w:t xml:space="preserve"> to 27</w:t>
            </w:r>
            <w:r>
              <w:rPr>
                <w:bCs/>
                <w:sz w:val="20"/>
                <w:szCs w:val="20"/>
                <w:vertAlign w:val="superscript"/>
              </w:rPr>
              <w:t>◦</w:t>
            </w:r>
            <w:r>
              <w:rPr>
                <w:bCs/>
                <w:sz w:val="20"/>
                <w:szCs w:val="20"/>
              </w:rPr>
              <w:t xml:space="preserve"> at increment of 9</w:t>
            </w:r>
            <w:r>
              <w:rPr>
                <w:bCs/>
                <w:sz w:val="20"/>
                <w:szCs w:val="20"/>
                <w:vertAlign w:val="superscript"/>
              </w:rPr>
              <w:t>◦</w:t>
            </w:r>
            <w:r>
              <w:rPr>
                <w:bCs/>
                <w:sz w:val="20"/>
                <w:szCs w:val="20"/>
              </w:rPr>
              <w:t xml:space="preserve"> at 96 × 96 pixels global regions.</w:t>
            </w:r>
            <w:del w:id="1955" w:author="AI YIFENG" w:date="2025-11-19T10:10:00Z">
              <w:r>
                <w:rPr>
                  <w:bCs/>
                  <w:sz w:val="20"/>
                  <w:szCs w:val="20"/>
                </w:rPr>
                <w:delText xml:space="preserve"> </w:delText>
              </w:r>
            </w:del>
            <w:r>
              <w:rPr>
                <w:bCs/>
                <w:sz w:val="20"/>
                <w:szCs w:val="20"/>
              </w:rPr>
              <w:t xml:space="preserve"> </w:t>
            </w:r>
            <w:r>
              <w:rPr>
                <w:b/>
                <w:sz w:val="20"/>
                <w:szCs w:val="20"/>
              </w:rPr>
              <w:t>m-o,</w:t>
            </w:r>
            <w:r>
              <w:rPr>
                <w:bCs/>
                <w:sz w:val="20"/>
                <w:szCs w:val="20"/>
              </w:rPr>
              <w:t xml:space="preserve"> Comparison of predicted and simulated velocity and pressure distributions obtained for selected AoA values within 0</w:t>
            </w:r>
            <w:r>
              <w:rPr>
                <w:bCs/>
                <w:sz w:val="20"/>
                <w:szCs w:val="20"/>
                <w:vertAlign w:val="superscript"/>
              </w:rPr>
              <w:t>◦</w:t>
            </w:r>
            <w:r>
              <w:rPr>
                <w:bCs/>
                <w:sz w:val="20"/>
                <w:szCs w:val="20"/>
              </w:rPr>
              <w:t xml:space="preserve"> to 27</w:t>
            </w:r>
            <w:r>
              <w:rPr>
                <w:bCs/>
                <w:sz w:val="20"/>
                <w:szCs w:val="20"/>
                <w:vertAlign w:val="superscript"/>
              </w:rPr>
              <w:t>◦</w:t>
            </w:r>
            <w:r>
              <w:rPr>
                <w:bCs/>
                <w:sz w:val="20"/>
                <w:szCs w:val="20"/>
              </w:rPr>
              <w:t xml:space="preserve"> at increment of 9</w:t>
            </w:r>
            <w:r>
              <w:rPr>
                <w:bCs/>
                <w:sz w:val="20"/>
                <w:szCs w:val="20"/>
                <w:vertAlign w:val="superscript"/>
              </w:rPr>
              <w:t>◦</w:t>
            </w:r>
            <w:r>
              <w:rPr>
                <w:bCs/>
                <w:sz w:val="20"/>
                <w:szCs w:val="20"/>
              </w:rPr>
              <w:t xml:space="preserve"> at 256 × 256 pixels global regions. </w:t>
            </w:r>
          </w:p>
          <w:p w14:paraId="391D1F34">
            <w:pPr>
              <w:ind w:left="0"/>
              <w:jc w:val="both"/>
              <w:rPr>
                <w:bCs/>
              </w:rPr>
              <w:pPrChange w:id="1956" w:author="WPS_1699502026" w:date="2025-11-25T22:26:00Z">
                <w:pPr>
                  <w:ind w:left="-11"/>
                  <w:jc w:val="both"/>
                </w:pPr>
              </w:pPrChange>
            </w:pPr>
          </w:p>
        </w:tc>
      </w:tr>
    </w:tbl>
    <w:p w14:paraId="78931BB1">
      <w:pPr>
        <w:widowControl/>
        <w:ind w:firstLine="420"/>
        <w:jc w:val="both"/>
        <w:rPr>
          <w:ins w:id="1958" w:author="AI YIFENG" w:date="2025-11-23T13:01:00Z"/>
          <w:bCs/>
          <w:sz w:val="24"/>
        </w:rPr>
        <w:pPrChange w:id="1957" w:author="WPS_1699502026" w:date="2025-11-25T23:44:00Z">
          <w:pPr>
            <w:widowControl/>
            <w:jc w:val="both"/>
          </w:pPr>
        </w:pPrChange>
      </w:pPr>
      <w:ins w:id="1959" w:author="AI YIFENG" w:date="2025-11-23T13:01:00Z">
        <w:r>
          <w:rPr>
            <w:bCs/>
            <w:sz w:val="24"/>
          </w:rPr>
          <w:t>Beyond statistical similarity metrics, we scrutinized the physical validity of the generated flow fields by analyzing the residuals of the governing equations. Figure 4 summarizes the PDE loss characteristics, highlighting the impact of the physics-informed constraints. The cumulative loss maps presented in Fig. 4a,</w:t>
        </w:r>
      </w:ins>
      <w:ins w:id="1960" w:author="AI YIFENG" w:date="2025-11-23T13:02:00Z">
        <w:r>
          <w:rPr>
            <w:rFonts w:hint="eastAsia"/>
            <w:bCs/>
            <w:sz w:val="24"/>
          </w:rPr>
          <w:t xml:space="preserve"> </w:t>
        </w:r>
      </w:ins>
      <w:ins w:id="1961" w:author="AI YIFENG" w:date="2025-11-23T13:01:00Z">
        <w:r>
          <w:rPr>
            <w:bCs/>
            <w:sz w:val="24"/>
          </w:rPr>
          <w:t xml:space="preserve">b visualize the normalized per-pixel deviations aggregated over the </w:t>
        </w:r>
      </w:ins>
      <w:ins w:id="1962" w:author="AI YIFENG" w:date="2025-11-23T13:01:00Z">
        <w:r>
          <w:rPr>
            <w:bCs/>
            <w:i/>
            <w:iCs/>
            <w:sz w:val="24"/>
          </w:rPr>
          <w:t>u</w:t>
        </w:r>
      </w:ins>
      <w:ins w:id="1963" w:author="AI YIFENG" w:date="2025-11-23T13:01:00Z">
        <w:r>
          <w:rPr>
            <w:bCs/>
            <w:sz w:val="24"/>
          </w:rPr>
          <w:t xml:space="preserve">, </w:t>
        </w:r>
      </w:ins>
      <w:ins w:id="1964" w:author="AI YIFENG" w:date="2025-11-23T13:01:00Z">
        <w:r>
          <w:rPr>
            <w:bCs/>
            <w:i/>
            <w:iCs/>
            <w:sz w:val="24"/>
          </w:rPr>
          <w:t>v</w:t>
        </w:r>
      </w:ins>
      <w:ins w:id="1965" w:author="AI YIFENG" w:date="2025-11-23T13:01:00Z">
        <w:r>
          <w:rPr>
            <w:bCs/>
            <w:sz w:val="24"/>
          </w:rPr>
          <w:t xml:space="preserve">, and </w:t>
        </w:r>
      </w:ins>
      <w:ins w:id="1966" w:author="AI YIFENG" w:date="2025-11-23T13:01:00Z">
        <w:r>
          <w:rPr>
            <w:bCs/>
            <w:i/>
            <w:iCs/>
            <w:sz w:val="24"/>
          </w:rPr>
          <w:t>p</w:t>
        </w:r>
      </w:ins>
      <w:ins w:id="1967" w:author="AI YIFENG" w:date="2025-11-23T13:01:00Z">
        <w:r>
          <w:rPr>
            <w:bCs/>
            <w:sz w:val="24"/>
          </w:rPr>
          <w:t xml:space="preserve"> components for the NACA5431 and NACA7122 airfoils.</w:t>
        </w:r>
      </w:ins>
    </w:p>
    <w:p w14:paraId="40D212FE">
      <w:pPr>
        <w:widowControl/>
        <w:ind w:firstLine="420"/>
        <w:jc w:val="both"/>
        <w:rPr>
          <w:bCs/>
          <w:sz w:val="24"/>
        </w:rPr>
        <w:pPrChange w:id="1968" w:author="AI YIFENG" w:date="2025-11-26T17:44:00Z">
          <w:pPr>
            <w:ind w:firstLine="420"/>
            <w:jc w:val="both"/>
          </w:pPr>
        </w:pPrChange>
      </w:pPr>
      <w:ins w:id="1969" w:author="AI YIFENG" w:date="2025-11-23T13:01:00Z">
        <w:r>
          <w:rPr>
            <w:bCs/>
            <w:sz w:val="24"/>
          </w:rPr>
          <w:t xml:space="preserve">A comparative assessment reveals that the inclusion of physical guidance markedly suppresses spatial errors and high-frequency artifacts relative to the unguided baseline. This mitigation confirms that explicitly enforcing incompressible Navier–Stokes constraints (Eqs. 9–10) during inference effectively regularizes the flow field </w:t>
        </w:r>
      </w:ins>
      <w:ins w:id="1970" w:author="AI YIFENG" w:date="2025-11-23T17:03:00Z">
        <w:r>
          <w:rPr>
            <w:rFonts w:hint="eastAsia"/>
            <w:bCs/>
            <w:sz w:val="24"/>
          </w:rPr>
          <w:t>prediction</w:t>
        </w:r>
      </w:ins>
      <w:ins w:id="1971" w:author="AI YIFENG" w:date="2025-11-23T13:01:00Z">
        <w:r>
          <w:rPr>
            <w:bCs/>
            <w:sz w:val="24"/>
          </w:rPr>
          <w:t>. Furthermore, the sensitivity of the model to the loss-weighting hyperparameter is quantified in Fig. 4c. The optimization landscape demonstrates a convex profile, attaining a global minimum PDE loss of 0.212 (</w:t>
        </w:r>
      </w:ins>
      <m:oMath>
        <w:ins w:id="1972" w:author="AI YIFENG" w:date="2025-11-23T13:02:00Z">
          <m:r>
            <m:rPr/>
            <w:rPr>
              <w:rFonts w:ascii="Cambria Math" w:hAnsi="Cambria Math"/>
              <w:sz w:val="24"/>
            </w:rPr>
            <m:t>±</m:t>
          </m:r>
        </w:ins>
      </m:oMath>
      <w:ins w:id="1973" w:author="AI YIFENG" w:date="2025-11-23T13:01:00Z">
        <w:r>
          <w:rPr>
            <w:bCs/>
            <w:sz w:val="24"/>
          </w:rPr>
          <w:t>0.037 s.d.) at the optimal hyperparameter setting. This indicates a stable operating regime where the balance between data fidelity and physical consistency is maximized.</w:t>
        </w:r>
      </w:ins>
      <w:del w:id="1974" w:author="AI YIFENG" w:date="2025-11-23T13:01:00Z">
        <w:r>
          <w:rPr>
            <w:bCs/>
            <w:sz w:val="24"/>
          </w:rPr>
          <w:delText>Fig</w:delText>
        </w:r>
      </w:del>
      <w:del w:id="1975" w:author="AI YIFENG" w:date="2025-11-23T13:01:00Z">
        <w:r>
          <w:rPr>
            <w:rFonts w:hint="eastAsia"/>
            <w:bCs/>
            <w:sz w:val="24"/>
          </w:rPr>
          <w:delText>.</w:delText>
        </w:r>
      </w:del>
      <w:del w:id="1976" w:author="AI YIFENG" w:date="2025-11-23T13:01:00Z">
        <w:r>
          <w:rPr>
            <w:bCs/>
            <w:sz w:val="24"/>
          </w:rPr>
          <w:delText xml:space="preserve"> 4 summarizes </w:delText>
        </w:r>
      </w:del>
      <w:del w:id="1977" w:author="AI YIFENG" w:date="2025-11-23T13:01:00Z">
        <w:r>
          <w:rPr>
            <w:rFonts w:hint="eastAsia"/>
            <w:bCs/>
            <w:sz w:val="24"/>
          </w:rPr>
          <w:delText>PDE loss</w:delText>
        </w:r>
      </w:del>
      <w:del w:id="1978" w:author="AI YIFENG" w:date="2025-11-23T13:01:00Z">
        <w:r>
          <w:rPr>
            <w:bCs/>
            <w:sz w:val="24"/>
          </w:rPr>
          <w:delText xml:space="preserve"> characteristics of our reconstructions</w:delText>
        </w:r>
      </w:del>
      <w:del w:id="1979" w:author="AI YIFENG" w:date="2025-11-23T13:01:00Z">
        <w:r>
          <w:rPr>
            <w:rFonts w:hint="eastAsia"/>
            <w:bCs/>
            <w:sz w:val="24"/>
          </w:rPr>
          <w:delText>. And the Fig.</w:delText>
        </w:r>
      </w:del>
      <w:del w:id="1980" w:author="AI YIFENG" w:date="2025-11-23T13:01:00Z">
        <w:r>
          <w:rPr>
            <w:bCs/>
            <w:sz w:val="24"/>
          </w:rPr>
          <w:delText xml:space="preserve"> 4a</w:delText>
        </w:r>
      </w:del>
      <w:del w:id="1981" w:author="AI YIFENG" w:date="2025-11-23T13:01:00Z">
        <w:r>
          <w:rPr>
            <w:rFonts w:hint="eastAsia"/>
            <w:bCs/>
            <w:sz w:val="24"/>
          </w:rPr>
          <w:delText xml:space="preserve"> and </w:delText>
        </w:r>
      </w:del>
      <w:del w:id="1982" w:author="AI YIFENG" w:date="2025-11-23T13:01:00Z">
        <w:r>
          <w:rPr>
            <w:bCs/>
            <w:sz w:val="24"/>
          </w:rPr>
          <w:delText xml:space="preserve">b show cumulative loss maps—normalized per-pixel differences between predicted and simulated flow fields—aggregated over the </w:delText>
        </w:r>
      </w:del>
      <w:del w:id="1983" w:author="AI YIFENG" w:date="2025-11-23T13:01:00Z">
        <w:r>
          <w:rPr>
            <w:bCs/>
            <w:i/>
            <w:iCs/>
            <w:sz w:val="24"/>
          </w:rPr>
          <w:delText>u</w:delText>
        </w:r>
      </w:del>
      <w:del w:id="1984" w:author="AI YIFENG" w:date="2025-11-23T13:01:00Z">
        <w:r>
          <w:rPr>
            <w:bCs/>
            <w:sz w:val="24"/>
          </w:rPr>
          <w:delText xml:space="preserve">, </w:delText>
        </w:r>
      </w:del>
      <w:del w:id="1985" w:author="AI YIFENG" w:date="2025-11-23T13:01:00Z">
        <w:r>
          <w:rPr>
            <w:bCs/>
            <w:i/>
            <w:iCs/>
            <w:sz w:val="24"/>
          </w:rPr>
          <w:delText>v</w:delText>
        </w:r>
      </w:del>
      <w:del w:id="1986" w:author="AI YIFENG" w:date="2025-11-23T13:01:00Z">
        <w:r>
          <w:rPr>
            <w:bCs/>
            <w:sz w:val="24"/>
          </w:rPr>
          <w:delText xml:space="preserve">, and </w:delText>
        </w:r>
      </w:del>
      <w:del w:id="1987" w:author="AI YIFENG" w:date="2025-11-23T13:01:00Z">
        <w:r>
          <w:rPr>
            <w:bCs/>
            <w:i/>
            <w:iCs/>
            <w:sz w:val="24"/>
          </w:rPr>
          <w:delText>p</w:delText>
        </w:r>
      </w:del>
      <w:del w:id="1988" w:author="AI YIFENG" w:date="2025-11-23T13:01:00Z">
        <w:r>
          <w:rPr>
            <w:bCs/>
            <w:sz w:val="24"/>
          </w:rPr>
          <w:delText xml:space="preserve"> components for the NACA5431 and NACA7122 airfoils (values shown are scaled ×10 for visibility).</w:delText>
        </w:r>
      </w:del>
      <w:del w:id="1989" w:author="AI YIFENG" w:date="2025-11-23T13:01:00Z">
        <w:r>
          <w:rPr>
            <w:rFonts w:hint="eastAsia"/>
            <w:bCs/>
            <w:sz w:val="24"/>
          </w:rPr>
          <w:delText xml:space="preserve"> </w:delText>
        </w:r>
      </w:del>
      <w:del w:id="1990" w:author="AI YIFENG" w:date="2025-11-13T12:25:00Z">
        <w:r>
          <w:rPr>
            <w:bCs/>
            <w:sz w:val="24"/>
          </w:rPr>
          <w:delText xml:space="preserve"> </w:delText>
        </w:r>
      </w:del>
      <w:del w:id="1991" w:author="AI YIFENG" w:date="2025-11-23T13:01:00Z">
        <w:r>
          <w:rPr>
            <w:bCs/>
            <w:sz w:val="24"/>
          </w:rPr>
          <w:delText xml:space="preserve">The physics-guided 3D U-Net markedly suppresses spatial errors across frames, consistent with enforcing the incompressible Navier–Stokes constraints (Eqs. 9–10) during inference. </w:delText>
        </w:r>
      </w:del>
      <w:del w:id="1992" w:author="AI YIFENG" w:date="2025-11-13T12:25:00Z">
        <w:r>
          <w:rPr>
            <w:rFonts w:hint="eastAsia"/>
            <w:bCs/>
            <w:sz w:val="24"/>
          </w:rPr>
          <w:delText xml:space="preserve"> </w:delText>
        </w:r>
      </w:del>
      <w:del w:id="1993" w:author="AI YIFENG" w:date="2025-11-23T13:01:00Z">
        <w:r>
          <w:rPr>
            <w:rFonts w:hint="eastAsia"/>
            <w:bCs/>
            <w:sz w:val="24"/>
          </w:rPr>
          <w:delText xml:space="preserve">The Fig. </w:delText>
        </w:r>
      </w:del>
      <w:del w:id="1994" w:author="AI YIFENG" w:date="2025-11-23T13:01:00Z">
        <w:r>
          <w:rPr>
            <w:bCs/>
            <w:sz w:val="24"/>
          </w:rPr>
          <w:delText>4c reports the PDE loss (mean ± s.d.) as a function of the loss-weight hyperparameter</w:delText>
        </w:r>
      </w:del>
      <w:del w:id="1995" w:author="AI YIFENG" w:date="2025-11-23T13:01:00Z">
        <w:r>
          <w:rPr>
            <w:rFonts w:hint="eastAsia"/>
            <w:bCs/>
            <w:sz w:val="24"/>
          </w:rPr>
          <w:delText xml:space="preserve"> </w:delText>
        </w:r>
      </w:del>
      <m:oMath>
        <w:del w:id="1996" w:author="AI YIFENG" w:date="2025-11-23T13:01:00Z">
          <m:r>
            <m:rPr/>
            <w:rPr>
              <w:rFonts w:ascii="Cambria Math" w:hAnsi="Cambria Math"/>
              <w:sz w:val="24"/>
            </w:rPr>
            <m:t>∈[0, 1.5]</m:t>
          </m:r>
        </w:del>
      </m:oMath>
      <w:del w:id="1997" w:author="AI YIFENG" w:date="2025-11-23T13:01:00Z">
        <w:r>
          <w:rPr>
            <w:bCs/>
            <w:sz w:val="24"/>
          </w:rPr>
          <w:delText xml:space="preserve"> over all sampled cases; the curve attains a minimum of 0.21205 at </w:delText>
        </w:r>
      </w:del>
      <m:oMath>
        <w:del w:id="1998" w:author="AI YIFENG" w:date="2025-11-23T13:01:00Z">
          <m:r>
            <m:rPr/>
            <w:rPr>
              <w:rFonts w:ascii="Cambria Math" w:hAnsi="Cambria Math"/>
              <w:sz w:val="24"/>
            </w:rPr>
            <m:t>=0.9</m:t>
          </m:r>
        </w:del>
      </m:oMath>
      <w:del w:id="1999" w:author="AI YIFENG" w:date="2025-11-23T13:01:00Z">
        <w:r>
          <w:rPr>
            <w:bCs/>
            <w:sz w:val="24"/>
          </w:rPr>
          <w:delText>, with a corresponding standard deviation of 0.0373, indicating a stable operating regime.</w:delText>
        </w:r>
      </w:del>
      <w:del w:id="2000" w:author="AI YIFENG" w:date="2025-11-26T17:40:00Z">
        <w:r>
          <w:rPr>
            <w:rFonts w:hint="eastAsia"/>
            <w:bCs/>
            <w:sz w:val="24"/>
          </w:rPr>
          <w:delText xml:space="preserve"> </w:delText>
        </w:r>
      </w:del>
    </w:p>
    <w:tbl>
      <w:tblPr>
        <w:tblStyle w:val="19"/>
        <w:tblW w:w="8364" w:type="dxa"/>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35B872A">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PrEx>
        <w:tc>
          <w:tcPr>
            <w:tcW w:w="8364" w:type="dxa"/>
            <w:tcBorders>
              <w:top w:val="nil"/>
              <w:left w:val="nil"/>
              <w:bottom w:val="nil"/>
              <w:right w:val="nil"/>
            </w:tcBorders>
          </w:tcPr>
          <w:p w14:paraId="562F65A6">
            <w:pPr>
              <w:spacing w:after="0"/>
              <w:jc w:val="center"/>
              <w:pPrChange w:id="2001" w:author="AI YIFENG" w:date="2025-11-26T17:46:00Z">
                <w:pPr>
                  <w:jc w:val="center"/>
                </w:pPr>
              </w:pPrChange>
            </w:pPr>
            <w:ins w:id="2002" w:author="AI YIFENG" w:date="2025-11-26T17:45:00Z">
              <w:r>
                <w:rPr/>
                <w:drawing>
                  <wp:inline distT="0" distB="0" distL="0" distR="0">
                    <wp:extent cx="5274310" cy="3015615"/>
                    <wp:effectExtent l="0" t="0" r="2540" b="0"/>
                    <wp:docPr id="2065212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12404" name="图片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015615"/>
                            </a:xfrm>
                            <a:prstGeom prst="rect">
                              <a:avLst/>
                            </a:prstGeom>
                            <a:noFill/>
                            <a:ln>
                              <a:noFill/>
                            </a:ln>
                          </pic:spPr>
                        </pic:pic>
                      </a:graphicData>
                    </a:graphic>
                  </wp:inline>
                </w:drawing>
              </w:r>
            </w:ins>
            <w:ins w:id="2004" w:author="AI YIFENG" w:date="2025-11-26T17:44:00Z">
              <w:r>
                <w:rPr/>
                <w:t xml:space="preserve"> </w:t>
              </w:r>
            </w:ins>
            <w:del w:id="2005" w:author="AI YIFENG" w:date="2025-11-13T17:18:00Z">
              <w:r>
                <w:rPr/>
                <w:drawing>
                  <wp:inline distT="0" distB="0" distL="0" distR="0">
                    <wp:extent cx="3804920" cy="4331970"/>
                    <wp:effectExtent l="0" t="0" r="5080" b="0"/>
                    <wp:docPr id="20384897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9749" name="图片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29700" cy="4359704"/>
                            </a:xfrm>
                            <a:prstGeom prst="rect">
                              <a:avLst/>
                            </a:prstGeom>
                            <a:noFill/>
                            <a:ln>
                              <a:noFill/>
                            </a:ln>
                          </pic:spPr>
                        </pic:pic>
                      </a:graphicData>
                    </a:graphic>
                  </wp:inline>
                </w:drawing>
              </w:r>
            </w:del>
          </w:p>
        </w:tc>
      </w:tr>
      <w:tr w14:paraId="342D4EE9">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8364" w:type="dxa"/>
            <w:tcBorders>
              <w:top w:val="nil"/>
              <w:left w:val="nil"/>
              <w:bottom w:val="nil"/>
              <w:right w:val="nil"/>
            </w:tcBorders>
          </w:tcPr>
          <w:p w14:paraId="2B2FB109">
            <w:pPr>
              <w:ind w:left="-77" w:leftChars="-36" w:hanging="2"/>
              <w:jc w:val="both"/>
              <w:rPr>
                <w:del w:id="2007" w:author="AI YIFENG" w:date="2025-11-23T13:03:00Z"/>
                <w:b/>
                <w:bCs/>
                <w:sz w:val="20"/>
                <w:szCs w:val="20"/>
                <w:rPrChange w:id="2008" w:author="AI YIFENG" w:date="2025-11-26T17:40:00Z">
                  <w:rPr>
                    <w:del w:id="2009" w:author="AI YIFENG" w:date="2025-11-23T13:03:00Z"/>
                    <w:bCs/>
                    <w:sz w:val="20"/>
                    <w:szCs w:val="20"/>
                  </w:rPr>
                </w:rPrChange>
              </w:rPr>
            </w:pPr>
            <w:ins w:id="2010" w:author="AI YIFENG" w:date="2025-11-23T13:04:00Z">
              <w:r>
                <w:rPr>
                  <w:b/>
                  <w:bCs/>
                  <w:sz w:val="20"/>
                  <w:szCs w:val="20"/>
                </w:rPr>
                <w:t xml:space="preserve">Fig. 4: Evaluation of physical consistency and hyperparameter sensitivity. </w:t>
              </w:r>
            </w:ins>
            <w:ins w:id="2011" w:author="AI YIFENG" w:date="2025-11-26T17:47:00Z">
              <w:r>
                <w:rPr>
                  <w:rFonts w:hint="eastAsia"/>
                  <w:b/>
                  <w:bCs/>
                  <w:sz w:val="20"/>
                  <w:szCs w:val="20"/>
                </w:rPr>
                <w:t>a</w:t>
              </w:r>
            </w:ins>
            <w:ins w:id="2012" w:author="AI YIFENG" w:date="2025-11-26T17:47:00Z">
              <w:r>
                <w:rPr>
                  <w:b/>
                  <w:bCs/>
                  <w:sz w:val="20"/>
                  <w:szCs w:val="20"/>
                </w:rPr>
                <w:t xml:space="preserve">, </w:t>
              </w:r>
            </w:ins>
            <w:ins w:id="2013" w:author="AI YIFENG" w:date="2025-11-26T17:47:00Z">
              <w:r>
                <w:rPr>
                  <w:sz w:val="20"/>
                  <w:szCs w:val="20"/>
                </w:rPr>
                <w:t>Average PDE loss (mean</w:t>
              </w:r>
            </w:ins>
            <m:oMath>
              <w:ins w:id="2014" w:author="AI YIFENG" w:date="2025-11-26T17:47:00Z">
                <m:r>
                  <m:rPr/>
                  <w:rPr>
                    <w:rFonts w:ascii="Cambria Math" w:hAnsi="Cambria Math"/>
                    <w:sz w:val="20"/>
                    <w:szCs w:val="20"/>
                  </w:rPr>
                  <m:t>±</m:t>
                </m:r>
              </w:ins>
            </m:oMath>
            <w:ins w:id="2015" w:author="AI YIFENG" w:date="2025-11-26T17:47:00Z">
              <w:r>
                <w:rPr>
                  <w:sz w:val="20"/>
                  <w:szCs w:val="20"/>
                </w:rPr>
                <w:t>s.d.) across all sampling cases as a function of the loss function hyperparameter, identifying an optimal weighting that minimizes physical residuals.</w:t>
              </w:r>
            </w:ins>
            <w:ins w:id="2016" w:author="AI YIFENG" w:date="2025-11-26T17:47:00Z">
              <w:r>
                <w:rPr>
                  <w:rFonts w:hint="eastAsia"/>
                  <w:sz w:val="20"/>
                  <w:szCs w:val="20"/>
                </w:rPr>
                <w:t xml:space="preserve"> </w:t>
              </w:r>
            </w:ins>
            <w:ins w:id="2017" w:author="AI YIFENG" w:date="2025-11-26T17:47:00Z">
              <w:r>
                <w:rPr>
                  <w:rFonts w:hint="eastAsia"/>
                  <w:b/>
                  <w:bCs/>
                  <w:sz w:val="20"/>
                  <w:szCs w:val="20"/>
                </w:rPr>
                <w:t>b</w:t>
              </w:r>
            </w:ins>
            <w:ins w:id="2018" w:author="AI YIFENG" w:date="2025-11-23T13:04:00Z">
              <w:r>
                <w:rPr>
                  <w:b/>
                  <w:bCs/>
                  <w:sz w:val="20"/>
                  <w:szCs w:val="20"/>
                </w:rPr>
                <w:t xml:space="preserve">, </w:t>
              </w:r>
            </w:ins>
            <w:ins w:id="2019" w:author="AI YIFENG" w:date="2025-11-26T17:47:00Z">
              <w:r>
                <w:rPr>
                  <w:rFonts w:hint="eastAsia"/>
                  <w:b/>
                  <w:bCs/>
                  <w:sz w:val="20"/>
                  <w:szCs w:val="20"/>
                </w:rPr>
                <w:t>c</w:t>
              </w:r>
            </w:ins>
            <w:ins w:id="2020" w:author="AI YIFENG" w:date="2025-11-23T13:04:00Z">
              <w:r>
                <w:rPr>
                  <w:b/>
                  <w:bCs/>
                  <w:sz w:val="20"/>
                  <w:szCs w:val="20"/>
                </w:rPr>
                <w:t xml:space="preserve">, </w:t>
              </w:r>
            </w:ins>
            <w:ins w:id="2021" w:author="AI YIFENG" w:date="2025-11-23T13:04:00Z">
              <w:r>
                <w:rPr>
                  <w:sz w:val="20"/>
                  <w:szCs w:val="20"/>
                </w:rPr>
                <w:t>Cumulative PDE loss maps for the NACA5431 (a) and NACA7122 (b) airfoils. Both panels contrast the prediction with physical guidance (left) against the unguided baseline (right), visualizing normalized per-pixel residuals (scaled</w:t>
              </w:r>
            </w:ins>
            <m:oMath>
              <w:ins w:id="2022" w:author="AI YIFENG" w:date="2025-11-23T13:05:00Z">
                <m:r>
                  <m:rPr/>
                  <w:rPr>
                    <w:rFonts w:ascii="Cambria Math" w:hAnsi="Cambria Math"/>
                    <w:sz w:val="20"/>
                    <w:szCs w:val="20"/>
                  </w:rPr>
                  <m:t>×</m:t>
                </m:r>
              </w:ins>
            </m:oMath>
            <w:ins w:id="2023" w:author="AI YIFENG" w:date="2025-11-23T13:04:00Z">
              <w:r>
                <w:rPr>
                  <w:sz w:val="20"/>
                  <w:szCs w:val="20"/>
                </w:rPr>
                <w:t xml:space="preserve">10). </w:t>
              </w:r>
            </w:ins>
            <w:del w:id="2024" w:author="AI YIFENG" w:date="2025-11-23T13:03:00Z">
              <w:r>
                <w:rPr>
                  <w:b/>
                  <w:sz w:val="20"/>
                  <w:szCs w:val="20"/>
                </w:rPr>
                <w:delText>Fig. 4.</w:delText>
              </w:r>
            </w:del>
            <w:del w:id="2025" w:author="AI YIFENG" w:date="2025-11-23T13:03:00Z">
              <w:r>
                <w:rPr>
                  <w:bCs/>
                  <w:sz w:val="20"/>
                  <w:szCs w:val="20"/>
                </w:rPr>
                <w:delText xml:space="preserve"> </w:delText>
              </w:r>
            </w:del>
            <w:del w:id="2026" w:author="AI YIFENG" w:date="2025-11-23T13:03:00Z">
              <w:r>
                <w:rPr>
                  <w:b/>
                  <w:sz w:val="20"/>
                  <w:szCs w:val="20"/>
                </w:rPr>
                <w:delText xml:space="preserve">The difference map between prediction and simulation together with the PDE loss values. a. </w:delText>
              </w:r>
            </w:del>
            <w:del w:id="2027" w:author="AI YIFENG" w:date="2025-11-23T13:03:00Z">
              <w:r>
                <w:rPr>
                  <w:bCs/>
                  <w:sz w:val="20"/>
                  <w:szCs w:val="20"/>
                </w:rPr>
                <w:delText>accumulative loss map of sample 1:NACA5431;</w:delText>
              </w:r>
            </w:del>
            <w:del w:id="2028" w:author="AI YIFENG" w:date="2025-11-23T13:03:00Z">
              <w:r>
                <w:rPr>
                  <w:b/>
                  <w:sz w:val="20"/>
                  <w:szCs w:val="20"/>
                </w:rPr>
                <w:delText xml:space="preserve"> b. </w:delText>
              </w:r>
            </w:del>
            <w:del w:id="2029" w:author="AI YIFENG" w:date="2025-11-23T13:03:00Z">
              <w:r>
                <w:rPr>
                  <w:bCs/>
                  <w:sz w:val="20"/>
                  <w:szCs w:val="20"/>
                </w:rPr>
                <w:delText xml:space="preserve">accumulative loss map of sample 2: NACA7122. </w:delText>
              </w:r>
            </w:del>
            <w:del w:id="2030" w:author="AI YIFENG" w:date="2025-11-23T13:03:00Z">
              <w:r>
                <w:rPr>
                  <w:b/>
                  <w:sz w:val="20"/>
                  <w:szCs w:val="20"/>
                </w:rPr>
                <w:delText>c.</w:delText>
              </w:r>
            </w:del>
            <w:del w:id="2031" w:author="AI YIFENG" w:date="2025-11-23T13:03:00Z">
              <w:r>
                <w:rPr>
                  <w:bCs/>
                  <w:sz w:val="20"/>
                  <w:szCs w:val="20"/>
                </w:rPr>
                <w:delText xml:space="preserve"> The average PDE Loss and standard variation at increasing hyperparameters of loss function for all of sampling cases.</w:delText>
              </w:r>
            </w:del>
          </w:p>
          <w:p w14:paraId="5FA76728">
            <w:pPr>
              <w:jc w:val="both"/>
            </w:pPr>
          </w:p>
        </w:tc>
      </w:tr>
    </w:tbl>
    <w:p w14:paraId="49391144">
      <w:pPr>
        <w:pStyle w:val="2"/>
        <w:numPr>
          <w:ilvl w:val="0"/>
          <w:numId w:val="1"/>
        </w:numPr>
        <w:rPr>
          <w:rFonts w:ascii="Times New Roman" w:hAnsi="Times New Roman" w:cs="Times New Roman"/>
          <w:b/>
          <w:bCs/>
          <w:color w:val="auto"/>
          <w:sz w:val="40"/>
          <w:szCs w:val="40"/>
        </w:rPr>
      </w:pPr>
      <w:r>
        <w:rPr>
          <w:rFonts w:ascii="Times New Roman" w:hAnsi="Times New Roman" w:cs="Times New Roman"/>
          <w:b/>
          <w:bCs/>
          <w:color w:val="auto"/>
          <w:sz w:val="40"/>
          <w:szCs w:val="40"/>
        </w:rPr>
        <w:t xml:space="preserve"> Discussion</w:t>
      </w:r>
    </w:p>
    <w:p w14:paraId="2D5848A1">
      <w:pPr>
        <w:widowControl/>
        <w:ind w:firstLine="420"/>
        <w:jc w:val="both"/>
        <w:rPr>
          <w:sz w:val="24"/>
        </w:rPr>
        <w:pPrChange w:id="2032" w:author="WPS_1699502026" w:date="2025-11-25T22:25:00Z">
          <w:pPr>
            <w:widowControl/>
            <w:jc w:val="both"/>
          </w:pPr>
        </w:pPrChange>
      </w:pPr>
      <w:r>
        <w:rPr>
          <w:sz w:val="24"/>
        </w:rPr>
        <w:t xml:space="preserve">The proposed </w:t>
      </w:r>
      <w:del w:id="2033" w:author="AI YIFENG" w:date="2025-11-23T13:07:00Z">
        <w:r>
          <w:rPr>
            <w:sz w:val="24"/>
          </w:rPr>
          <w:delText xml:space="preserve">dual </w:delText>
        </w:r>
      </w:del>
      <w:r>
        <w:rPr>
          <w:sz w:val="24"/>
        </w:rPr>
        <w:t xml:space="preserve">physics-informed video diffusion model (PVDM) achieves inverse airfoil design with remarkable efficiency by relying solely on compact </w:t>
      </w:r>
      <w:bookmarkStart w:id="20" w:name="OLE_LINK48"/>
      <w:r>
        <w:rPr>
          <w:i/>
          <w:iCs/>
          <w:sz w:val="24"/>
        </w:rPr>
        <w:t>C</w:t>
      </w:r>
      <w:r>
        <w:rPr>
          <w:i/>
          <w:iCs/>
          <w:sz w:val="24"/>
          <w:vertAlign w:val="subscript"/>
        </w:rPr>
        <w:t>L</w:t>
      </w:r>
      <w:r>
        <w:rPr>
          <w:sz w:val="24"/>
        </w:rPr>
        <w:t>/</w:t>
      </w:r>
      <w:r>
        <w:rPr>
          <w:i/>
          <w:iCs/>
          <w:sz w:val="24"/>
        </w:rPr>
        <w:t>C</w:t>
      </w:r>
      <w:r>
        <w:rPr>
          <w:i/>
          <w:iCs/>
          <w:sz w:val="24"/>
          <w:vertAlign w:val="subscript"/>
        </w:rPr>
        <w:t>D</w:t>
      </w:r>
      <w:bookmarkEnd w:id="20"/>
      <w:r>
        <w:rPr>
          <w:sz w:val="24"/>
        </w:rPr>
        <w:t xml:space="preserve"> ratio tokens. Each prediction requires approximately </w:t>
      </w:r>
      <w:r>
        <w:rPr>
          <w:rFonts w:hint="eastAsia"/>
          <w:sz w:val="24"/>
        </w:rPr>
        <w:t>30 seconds</w:t>
      </w:r>
      <w:r>
        <w:rPr>
          <w:sz w:val="24"/>
        </w:rPr>
        <w:t xml:space="preserve"> of computation, compared with the several hours typically needed for iterative optimization based on conventional CFD simulations.</w:t>
      </w:r>
      <w:r>
        <w:rPr>
          <w:rFonts w:hint="eastAsia"/>
          <w:sz w:val="24"/>
        </w:rPr>
        <w:t xml:space="preserve"> </w:t>
      </w:r>
      <w:del w:id="2034" w:author="AI YIFENG" w:date="2025-11-13T16:51:00Z">
        <w:r>
          <w:rPr>
            <w:sz w:val="24"/>
          </w:rPr>
          <w:delText xml:space="preserve"> </w:delText>
        </w:r>
      </w:del>
      <w:r>
        <w:rPr>
          <w:sz w:val="24"/>
        </w:rPr>
        <w:t xml:space="preserve">This accelerated framework demonstrates substantial potential for mission-specific airfoil tailoring in unmanned aerial vehicles (UAVs), enabling rapid adaptation to low-altitude flight regimes relevant to delivery, surveillance, and inspection tasks. </w:t>
      </w:r>
      <w:del w:id="2035" w:author="AI YIFENG" w:date="2025-11-13T12:25:00Z">
        <w:r>
          <w:rPr>
            <w:rFonts w:hint="eastAsia"/>
            <w:sz w:val="24"/>
          </w:rPr>
          <w:delText xml:space="preserve"> </w:delText>
        </w:r>
      </w:del>
      <w:r>
        <w:rPr>
          <w:sz w:val="24"/>
        </w:rPr>
        <w:t>The model accurately reconstructs low</w:t>
      </w:r>
      <w:del w:id="2036" w:author="AI YIFENG" w:date="2025-11-13T16:13:00Z">
        <w:r>
          <w:rPr>
            <w:sz w:val="24"/>
          </w:rPr>
          <w:delText>–</w:delText>
        </w:r>
      </w:del>
      <w:ins w:id="2037" w:author="AI YIFENG" w:date="2025-11-13T16:13:00Z">
        <w:r>
          <w:rPr>
            <w:rFonts w:hint="eastAsia"/>
            <w:sz w:val="24"/>
          </w:rPr>
          <w:t xml:space="preserve"> </w:t>
        </w:r>
      </w:ins>
      <w:r>
        <w:rPr>
          <w:sz w:val="24"/>
        </w:rPr>
        <w:t>Reynolds</w:t>
      </w:r>
      <w:del w:id="2038" w:author="AI YIFENG" w:date="2025-11-13T16:13:00Z">
        <w:r>
          <w:rPr>
            <w:sz w:val="24"/>
          </w:rPr>
          <w:delText>-</w:delText>
        </w:r>
      </w:del>
      <w:ins w:id="2039" w:author="AI YIFENG" w:date="2025-11-13T16:13:00Z">
        <w:r>
          <w:rPr>
            <w:rFonts w:hint="eastAsia"/>
            <w:sz w:val="24"/>
          </w:rPr>
          <w:t xml:space="preserve"> </w:t>
        </w:r>
      </w:ins>
      <w:r>
        <w:rPr>
          <w:sz w:val="24"/>
        </w:rPr>
        <w:t xml:space="preserve">number flow fields, providing dynamic predictions of velocity and pressure distributions across varying </w:t>
      </w:r>
      <w:r>
        <w:rPr>
          <w:rFonts w:hint="eastAsia"/>
          <w:sz w:val="24"/>
        </w:rPr>
        <w:t>AoAs</w:t>
      </w:r>
      <w:r>
        <w:rPr>
          <w:sz w:val="24"/>
        </w:rPr>
        <w:t xml:space="preserve"> with a mean contour error below 5%. </w:t>
      </w:r>
      <w:del w:id="2040" w:author="AI YIFENG" w:date="2025-11-13T12:25:00Z">
        <w:r>
          <w:rPr>
            <w:rFonts w:hint="eastAsia"/>
            <w:sz w:val="24"/>
          </w:rPr>
          <w:delText xml:space="preserve"> </w:delText>
        </w:r>
      </w:del>
      <w:r>
        <w:rPr>
          <w:sz w:val="24"/>
        </w:rPr>
        <w:t xml:space="preserve">The dual-model architecture reduces training cost by nearly </w:t>
      </w:r>
      <w:del w:id="2041" w:author="AI YIFENG" w:date="2025-11-23T16:51:00Z">
        <w:r>
          <w:rPr>
            <w:sz w:val="24"/>
          </w:rPr>
          <w:delText>300</w:delText>
        </w:r>
      </w:del>
      <w:ins w:id="2042" w:author="AI YIFENG" w:date="2025-11-23T16:51:00Z">
        <w:r>
          <w:rPr>
            <w:rFonts w:hint="eastAsia"/>
            <w:sz w:val="24"/>
          </w:rPr>
          <w:t>6</w:t>
        </w:r>
      </w:ins>
      <w:ins w:id="2043" w:author="AI YIFENG" w:date="2025-11-23T16:51:00Z">
        <w:r>
          <w:rPr>
            <w:sz w:val="24"/>
          </w:rPr>
          <w:t>00</w:t>
        </w:r>
      </w:ins>
      <w:r>
        <w:rPr>
          <w:sz w:val="24"/>
        </w:rPr>
        <w:t>-fold relative to a single DDPM configuration while mitigating resolution-dependent artifacts. In addition, the generated NACA–Nek1000 dataset offers publicly accessible, high-precision flow data (</w:t>
      </w:r>
      <w:r>
        <w:rPr>
          <w:i/>
          <w:iCs/>
          <w:sz w:val="24"/>
        </w:rPr>
        <w:t>Re</w:t>
      </w:r>
      <w:r>
        <w:rPr>
          <w:sz w:val="24"/>
        </w:rPr>
        <w:t xml:space="preserve"> = 1000) for micro–aerial robot research. </w:t>
      </w:r>
      <w:del w:id="2044" w:author="AI YIFENG" w:date="2025-11-13T12:25:00Z">
        <w:r>
          <w:rPr>
            <w:rFonts w:hint="eastAsia"/>
            <w:sz w:val="24"/>
          </w:rPr>
          <w:delText xml:space="preserve"> </w:delText>
        </w:r>
      </w:del>
      <w:r>
        <w:rPr>
          <w:sz w:val="24"/>
        </w:rPr>
        <w:t>Collectively, these contributions establish a foundation for real-time, high-fidelity aerodynamic design and visualization.</w:t>
      </w:r>
    </w:p>
    <w:p w14:paraId="2EE703AF">
      <w:pPr>
        <w:widowControl/>
        <w:ind w:firstLine="360"/>
        <w:jc w:val="both"/>
        <w:rPr>
          <w:sz w:val="24"/>
        </w:rPr>
      </w:pPr>
      <w:bookmarkStart w:id="21" w:name="OLE_LINK49"/>
      <w:r>
        <w:rPr>
          <w:sz w:val="24"/>
        </w:rPr>
        <w:t xml:space="preserve">Despite its promising performance, the PVDM exhibits limited generalization when exposed to distributionally shifted </w:t>
      </w:r>
      <w:ins w:id="2045" w:author="AI YIFENG" w:date="2025-11-26T15:15:00Z">
        <w:r>
          <w:rPr>
            <w:i/>
            <w:iCs/>
            <w:sz w:val="24"/>
          </w:rPr>
          <w:t>C</w:t>
        </w:r>
      </w:ins>
      <w:ins w:id="2046" w:author="AI YIFENG" w:date="2025-11-26T15:15:00Z">
        <w:r>
          <w:rPr>
            <w:i/>
            <w:iCs/>
            <w:sz w:val="24"/>
            <w:vertAlign w:val="subscript"/>
          </w:rPr>
          <w:t>L</w:t>
        </w:r>
      </w:ins>
      <w:ins w:id="2047" w:author="AI YIFENG" w:date="2025-11-26T15:15:00Z">
        <w:r>
          <w:rPr>
            <w:sz w:val="24"/>
          </w:rPr>
          <w:t>/</w:t>
        </w:r>
      </w:ins>
      <w:ins w:id="2048" w:author="AI YIFENG" w:date="2025-11-26T15:15:00Z">
        <w:r>
          <w:rPr>
            <w:i/>
            <w:iCs/>
            <w:sz w:val="24"/>
          </w:rPr>
          <w:t>C</w:t>
        </w:r>
      </w:ins>
      <w:ins w:id="2049" w:author="AI YIFENG" w:date="2025-11-26T15:15:00Z">
        <w:r>
          <w:rPr>
            <w:i/>
            <w:iCs/>
            <w:sz w:val="24"/>
            <w:vertAlign w:val="subscript"/>
          </w:rPr>
          <w:t>D</w:t>
        </w:r>
      </w:ins>
      <w:del w:id="2050" w:author="AI YIFENG" w:date="2025-11-26T15:14:00Z">
        <w:r>
          <w:rPr>
            <w:i/>
            <w:iCs/>
            <w:sz w:val="24"/>
          </w:rPr>
          <w:delText>C</w:delText>
        </w:r>
      </w:del>
      <w:del w:id="2051" w:author="AI YIFENG" w:date="2025-11-26T15:14:00Z">
        <w:r>
          <w:rPr>
            <w:i/>
            <w:iCs/>
            <w:sz w:val="24"/>
            <w:vertAlign w:val="subscript"/>
          </w:rPr>
          <w:delText>L</w:delText>
        </w:r>
      </w:del>
      <w:del w:id="2052" w:author="AI YIFENG" w:date="2025-11-26T15:14:00Z">
        <w:r>
          <w:rPr>
            <w:sz w:val="24"/>
          </w:rPr>
          <w:delText>/</w:delText>
        </w:r>
      </w:del>
      <w:del w:id="2053" w:author="AI YIFENG" w:date="2025-11-26T15:14:00Z">
        <w:r>
          <w:rPr>
            <w:i/>
            <w:iCs/>
            <w:sz w:val="24"/>
          </w:rPr>
          <w:delText>C</w:delText>
        </w:r>
      </w:del>
      <w:del w:id="2054" w:author="AI YIFENG" w:date="2025-11-26T15:14:00Z">
        <w:r>
          <w:rPr>
            <w:i/>
            <w:iCs/>
            <w:sz w:val="24"/>
            <w:vertAlign w:val="subscript"/>
          </w:rPr>
          <w:delText>D</w:delText>
        </w:r>
      </w:del>
      <w:r>
        <w:rPr>
          <w:sz w:val="24"/>
        </w:rPr>
        <w:t xml:space="preserve"> tokens, constraining its extrapolative capability. </w:t>
      </w:r>
      <w:del w:id="2055" w:author="AI YIFENG" w:date="2025-11-13T12:25:00Z">
        <w:r>
          <w:rPr>
            <w:rFonts w:hint="eastAsia"/>
            <w:sz w:val="24"/>
          </w:rPr>
          <w:delText xml:space="preserve"> </w:delText>
        </w:r>
      </w:del>
      <w:r>
        <w:rPr>
          <w:sz w:val="24"/>
        </w:rPr>
        <w:t>High-resolution training (≥ 256</w:t>
      </w:r>
      <w:del w:id="2056" w:author="WPS_1699502026" w:date="2025-11-25T22:26:00Z">
        <w:r>
          <w:rPr>
            <w:sz w:val="24"/>
          </w:rPr>
          <w:delText xml:space="preserve"> </w:delText>
        </w:r>
      </w:del>
      <w:r>
        <w:rPr>
          <w:sz w:val="24"/>
        </w:rPr>
        <w:t>×</w:t>
      </w:r>
      <w:del w:id="2057" w:author="WPS_1699502026" w:date="2025-11-25T22:26:00Z">
        <w:r>
          <w:rPr>
            <w:sz w:val="24"/>
          </w:rPr>
          <w:delText xml:space="preserve"> </w:delText>
        </w:r>
      </w:del>
      <w:r>
        <w:rPr>
          <w:sz w:val="24"/>
        </w:rPr>
        <w:t xml:space="preserve">256) can introduce duplication or ghosting artifacts in predicted contours, partly due to the local attention of the U-Net backbone, which restricts the modeling of long-range spatial dependencies. </w:t>
      </w:r>
      <w:del w:id="2058" w:author="AI YIFENG" w:date="2025-11-13T16:51:00Z">
        <w:r>
          <w:rPr>
            <w:rFonts w:hint="eastAsia"/>
            <w:sz w:val="24"/>
          </w:rPr>
          <w:delText xml:space="preserve"> </w:delText>
        </w:r>
      </w:del>
      <w:r>
        <w:rPr>
          <w:sz w:val="24"/>
        </w:rPr>
        <w:t>These artifacts arise primarily from noise amplification in sparse-mesh regions and discontinuities at airfoil</w:t>
      </w:r>
      <w:del w:id="2059" w:author="AI YIFENG" w:date="2025-11-23T16:54:00Z">
        <w:r>
          <w:rPr>
            <w:sz w:val="24"/>
          </w:rPr>
          <w:delText>–</w:delText>
        </w:r>
      </w:del>
      <w:ins w:id="2060" w:author="AI YIFENG" w:date="2025-11-23T16:54:00Z">
        <w:r>
          <w:rPr>
            <w:rFonts w:hint="eastAsia"/>
            <w:sz w:val="24"/>
          </w:rPr>
          <w:t xml:space="preserve"> </w:t>
        </w:r>
      </w:ins>
      <w:r>
        <w:rPr>
          <w:sz w:val="24"/>
        </w:rPr>
        <w:t>wall interfaces during block-wise processing.</w:t>
      </w:r>
      <w:r>
        <w:rPr>
          <w:rFonts w:hint="eastAsia"/>
          <w:sz w:val="24"/>
        </w:rPr>
        <w:t xml:space="preserve"> </w:t>
      </w:r>
      <w:del w:id="2061" w:author="AI YIFENG" w:date="2025-11-13T12:25:00Z">
        <w:r>
          <w:rPr>
            <w:sz w:val="24"/>
          </w:rPr>
          <w:delText xml:space="preserve"> </w:delText>
        </w:r>
      </w:del>
      <w:r>
        <w:rPr>
          <w:sz w:val="24"/>
        </w:rPr>
        <w:t>Moreover, the current model is trained exclusively on low</w:t>
      </w:r>
      <w:r>
        <w:rPr>
          <w:rFonts w:hint="eastAsia"/>
          <w:sz w:val="24"/>
        </w:rPr>
        <w:t xml:space="preserve"> </w:t>
      </w:r>
      <w:r>
        <w:rPr>
          <w:sz w:val="24"/>
        </w:rPr>
        <w:t>Reynolds-number laminar flow conditions (</w:t>
      </w:r>
      <m:oMath>
        <m:r>
          <m:rPr/>
          <w:rPr>
            <w:rFonts w:ascii="Cambria Math" w:hAnsi="Cambria Math"/>
            <w:sz w:val="20"/>
            <w:szCs w:val="20"/>
            <w:rPrChange w:id="2062" w:author="AI YIFENG" w:date="2025-11-26T15:14:00Z">
              <w:rPr>
                <w:rFonts w:ascii="Cambria Math" w:hAnsi="Cambria Math"/>
                <w:sz w:val="24"/>
              </w:rPr>
            </w:rPrChange>
          </w:rPr>
          <m:t>Re</m:t>
        </m:r>
        <w:del w:id="2063" w:author="WPS_1699502026" w:date="2025-11-25T22:26:00Z">
          <m:r>
            <m:rPr/>
            <w:rPr>
              <w:rFonts w:ascii="Cambria Math" w:hAnsi="Cambria Math"/>
              <w:sz w:val="20"/>
              <w:szCs w:val="20"/>
              <w:rPrChange w:id="2064" w:author="AI YIFENG" w:date="2025-11-26T15:14:00Z">
                <w:rPr>
                  <w:rFonts w:ascii="Cambria Math" w:hAnsi="Cambria Math"/>
                  <w:sz w:val="24"/>
                </w:rPr>
              </w:rPrChange>
            </w:rPr>
            <m:t xml:space="preserve"> </m:t>
          </m:r>
        </w:del>
        <m:r>
          <m:rPr/>
          <w:rPr>
            <w:rFonts w:ascii="Cambria Math" w:hAnsi="Cambria Math"/>
            <w:sz w:val="20"/>
            <w:szCs w:val="20"/>
            <w:rPrChange w:id="2065" w:author="AI YIFENG" w:date="2025-11-26T15:14:00Z">
              <w:rPr>
                <w:rFonts w:ascii="Cambria Math" w:hAnsi="Cambria Math"/>
                <w:sz w:val="24"/>
              </w:rPr>
            </w:rPrChange>
          </w:rPr>
          <m:t>=</m:t>
        </m:r>
        <w:del w:id="2066" w:author="WPS_1699502026" w:date="2025-11-25T22:26:00Z">
          <m:r>
            <m:rPr/>
            <w:rPr>
              <w:rFonts w:ascii="Cambria Math" w:hAnsi="Cambria Math"/>
              <w:sz w:val="20"/>
              <w:szCs w:val="20"/>
              <w:rPrChange w:id="2067" w:author="AI YIFENG" w:date="2025-11-26T15:14:00Z">
                <w:rPr>
                  <w:rFonts w:ascii="Cambria Math" w:hAnsi="Cambria Math"/>
                  <w:sz w:val="24"/>
                </w:rPr>
              </w:rPrChange>
            </w:rPr>
            <m:t xml:space="preserve"> </m:t>
          </m:r>
        </w:del>
        <m:r>
          <m:rPr/>
          <w:rPr>
            <w:rFonts w:ascii="Cambria Math" w:hAnsi="Cambria Math"/>
            <w:sz w:val="20"/>
            <w:szCs w:val="20"/>
            <w:rPrChange w:id="2068" w:author="AI YIFENG" w:date="2025-11-26T15:14:00Z">
              <w:rPr>
                <w:rFonts w:ascii="Cambria Math" w:hAnsi="Cambria Math"/>
                <w:sz w:val="24"/>
              </w:rPr>
            </w:rPrChange>
          </w:rPr>
          <m:t>1000</m:t>
        </m:r>
      </m:oMath>
      <w:r>
        <w:rPr>
          <w:sz w:val="24"/>
        </w:rPr>
        <w:t xml:space="preserve">), which limits its direct applicability to turbulent or transitional flow regimes. </w:t>
      </w:r>
      <w:del w:id="2069" w:author="AI YIFENG" w:date="2025-11-13T12:25:00Z">
        <w:r>
          <w:rPr>
            <w:rFonts w:hint="eastAsia"/>
            <w:sz w:val="24"/>
          </w:rPr>
          <w:delText xml:space="preserve"> </w:delText>
        </w:r>
      </w:del>
      <w:r>
        <w:rPr>
          <w:sz w:val="24"/>
        </w:rPr>
        <w:t>Although diffusion transformers (DiTs) offer global feature extraction and improved coherence, their substantial computational demands and data requirements currently hinder their deployment for high-resolution aerodynamic modeling.</w:t>
      </w:r>
      <w:bookmarkEnd w:id="21"/>
      <w:r>
        <w:rPr>
          <w:sz w:val="24"/>
        </w:rPr>
        <w:tab/>
      </w:r>
    </w:p>
    <w:p w14:paraId="6F851714">
      <w:pPr>
        <w:widowControl/>
        <w:ind w:firstLine="360"/>
        <w:jc w:val="both"/>
        <w:rPr>
          <w:sz w:val="24"/>
        </w:rPr>
      </w:pPr>
      <w:r>
        <w:rPr>
          <w:sz w:val="24"/>
        </w:rPr>
        <w:t xml:space="preserve">This study outlines a new direction for integrating generative AI with physics-informed modeling in dynamic flow prediction and inverse aerodynamic design. </w:t>
      </w:r>
      <w:del w:id="2070" w:author="AI YIFENG" w:date="2025-11-13T12:25:00Z">
        <w:r>
          <w:rPr>
            <w:rFonts w:hint="eastAsia"/>
            <w:sz w:val="24"/>
          </w:rPr>
          <w:delText xml:space="preserve"> </w:delText>
        </w:r>
      </w:del>
      <w:r>
        <w:rPr>
          <w:sz w:val="24"/>
        </w:rPr>
        <w:t>The proposed framework provides an ultra-fast optimization feedback mechanism that could revolutionize the speed of aerodynamic reasoning.</w:t>
      </w:r>
      <w:del w:id="2071" w:author="AI YIFENG" w:date="2025-11-19T15:30:00Z">
        <w:r>
          <w:rPr>
            <w:sz w:val="24"/>
          </w:rPr>
          <w:delText xml:space="preserve"> </w:delText>
        </w:r>
      </w:del>
      <w:r>
        <w:rPr>
          <w:rFonts w:hint="eastAsia"/>
          <w:sz w:val="24"/>
        </w:rPr>
        <w:t xml:space="preserve"> </w:t>
      </w:r>
      <w:r>
        <w:rPr>
          <w:sz w:val="24"/>
        </w:rPr>
        <w:t xml:space="preserve">Future developments may incorporate datasets spanning a wider range of Reynolds numbers and geometries, enabling physically consistent predictions across laminar, transitional, and turbulent flows. </w:t>
      </w:r>
      <w:del w:id="2072" w:author="AI YIFENG" w:date="2025-11-13T12:25:00Z">
        <w:r>
          <w:rPr>
            <w:rFonts w:hint="eastAsia"/>
            <w:sz w:val="24"/>
          </w:rPr>
          <w:delText xml:space="preserve"> </w:delText>
        </w:r>
      </w:del>
      <w:r>
        <w:rPr>
          <w:sz w:val="24"/>
        </w:rPr>
        <w:t>By tokenizing characteristic flow features and embedding them into the diffusion process, the model could achieve tighter conformity with the Navier–Stokes equations.</w:t>
      </w:r>
      <w:del w:id="2073" w:author="WPS_1699502026" w:date="2025-11-25T21:53:00Z">
        <w:r>
          <w:rPr>
            <w:sz w:val="24"/>
          </w:rPr>
          <w:delText xml:space="preserve"> </w:delText>
        </w:r>
      </w:del>
      <w:r>
        <w:rPr>
          <w:rFonts w:hint="eastAsia"/>
          <w:sz w:val="24"/>
        </w:rPr>
        <w:t xml:space="preserve"> </w:t>
      </w:r>
      <w:r>
        <w:rPr>
          <w:sz w:val="24"/>
        </w:rPr>
        <w:t xml:space="preserve">Looking forward, the framework may evolve into a diffusion-informed transformer (DiT) capable of reasoning directly from textual or symbolic design prompts, automatically generating tokenized performance curves under prescribed flow or boundary conditions. </w:t>
      </w:r>
      <w:del w:id="2074" w:author="AI YIFENG" w:date="2025-11-13T12:25:00Z">
        <w:r>
          <w:rPr>
            <w:rFonts w:hint="eastAsia"/>
            <w:sz w:val="24"/>
          </w:rPr>
          <w:delText xml:space="preserve"> </w:delText>
        </w:r>
      </w:del>
      <w:r>
        <w:rPr>
          <w:sz w:val="24"/>
        </w:rPr>
        <w:t>Such systems could support applications in frame interpolation, super-resolution reconstruction, and unsteady flow prediction, ultimately leading to customizable, lightweight generative models for complex aerodynamic and microfluidic environments.</w:t>
      </w:r>
      <w:r>
        <w:rPr>
          <w:rFonts w:hint="eastAsia"/>
          <w:sz w:val="24"/>
        </w:rPr>
        <w:t xml:space="preserve"> </w:t>
      </w:r>
    </w:p>
    <w:p w14:paraId="5FD3578B">
      <w:pPr>
        <w:pStyle w:val="2"/>
        <w:numPr>
          <w:ilvl w:val="0"/>
          <w:numId w:val="1"/>
        </w:numPr>
        <w:rPr>
          <w:rFonts w:ascii="Times New Roman" w:hAnsi="Times New Roman" w:cs="Times New Roman"/>
          <w:b/>
          <w:bCs/>
          <w:color w:val="auto"/>
          <w:sz w:val="40"/>
          <w:szCs w:val="40"/>
        </w:rPr>
      </w:pPr>
      <w:r>
        <w:rPr>
          <w:rFonts w:hint="eastAsia" w:ascii="Times New Roman" w:hAnsi="Times New Roman" w:cs="Times New Roman"/>
          <w:b/>
          <w:bCs/>
          <w:color w:val="auto"/>
          <w:sz w:val="40"/>
          <w:szCs w:val="40"/>
        </w:rPr>
        <w:t xml:space="preserve"> </w:t>
      </w:r>
      <w:r>
        <w:rPr>
          <w:rFonts w:ascii="Times New Roman" w:hAnsi="Times New Roman" w:cs="Times New Roman"/>
          <w:b/>
          <w:bCs/>
          <w:color w:val="auto"/>
          <w:sz w:val="40"/>
          <w:szCs w:val="40"/>
        </w:rPr>
        <w:t>Methods</w:t>
      </w:r>
    </w:p>
    <w:p w14:paraId="49D2644F">
      <w:pPr>
        <w:pStyle w:val="44"/>
        <w:numPr>
          <w:ilvl w:val="1"/>
          <w:numId w:val="1"/>
        </w:numPr>
        <w:ind w:left="0" w:firstLine="0"/>
        <w:jc w:val="both"/>
        <w:rPr>
          <w:sz w:val="32"/>
          <w:szCs w:val="32"/>
          <w:shd w:val="clear" w:color="auto" w:fill="FFFFFF"/>
        </w:rPr>
      </w:pPr>
      <w:bookmarkStart w:id="22" w:name="OLE_LINK14"/>
      <w:r>
        <w:rPr>
          <w:sz w:val="32"/>
          <w:szCs w:val="32"/>
          <w:shd w:val="clear" w:color="auto" w:fill="FFFFFF"/>
        </w:rPr>
        <w:t>High-fidelity</w:t>
      </w:r>
      <w:bookmarkEnd w:id="22"/>
      <w:r>
        <w:rPr>
          <w:sz w:val="32"/>
          <w:szCs w:val="32"/>
          <w:shd w:val="clear" w:color="auto" w:fill="FFFFFF"/>
        </w:rPr>
        <w:t xml:space="preserve"> CFD simulation via the high spectral element method</w:t>
      </w:r>
      <w:ins w:id="2075" w:author="AI YIFENG" w:date="2025-11-13T12:20:00Z">
        <w:r>
          <w:rPr>
            <w:rFonts w:hint="eastAsia"/>
            <w:sz w:val="32"/>
            <w:szCs w:val="32"/>
            <w:shd w:val="clear" w:color="auto" w:fill="FFFFFF"/>
          </w:rPr>
          <w:t xml:space="preserve"> and </w:t>
        </w:r>
      </w:ins>
      <w:ins w:id="2076" w:author="AI YIFENG" w:date="2025-11-13T12:20:00Z">
        <w:r>
          <w:rPr>
            <w:i/>
            <w:iCs/>
            <w:sz w:val="32"/>
            <w:szCs w:val="32"/>
            <w:shd w:val="clear" w:color="auto" w:fill="FFFFFF"/>
          </w:rPr>
          <w:t>C</w:t>
        </w:r>
      </w:ins>
      <w:ins w:id="2077" w:author="AI YIFENG" w:date="2025-11-13T12:20:00Z">
        <w:r>
          <w:rPr>
            <w:i/>
            <w:iCs/>
            <w:sz w:val="32"/>
            <w:szCs w:val="32"/>
            <w:shd w:val="clear" w:color="auto" w:fill="FFFFFF"/>
            <w:vertAlign w:val="subscript"/>
          </w:rPr>
          <w:t>L</w:t>
        </w:r>
      </w:ins>
      <w:ins w:id="2078" w:author="AI YIFENG" w:date="2025-11-13T12:20:00Z">
        <w:r>
          <w:rPr>
            <w:rFonts w:hint="eastAsia"/>
            <w:sz w:val="32"/>
            <w:szCs w:val="32"/>
            <w:shd w:val="clear" w:color="auto" w:fill="FFFFFF"/>
          </w:rPr>
          <w:t>/</w:t>
        </w:r>
      </w:ins>
      <w:ins w:id="2079" w:author="AI YIFENG" w:date="2025-11-13T12:20:00Z">
        <w:r>
          <w:rPr>
            <w:i/>
            <w:iCs/>
            <w:sz w:val="32"/>
            <w:szCs w:val="32"/>
            <w:shd w:val="clear" w:color="auto" w:fill="FFFFFF"/>
          </w:rPr>
          <w:t>C</w:t>
        </w:r>
      </w:ins>
      <w:ins w:id="2080" w:author="AI YIFENG" w:date="2025-11-13T12:20:00Z">
        <w:r>
          <w:rPr>
            <w:i/>
            <w:iCs/>
            <w:sz w:val="32"/>
            <w:szCs w:val="32"/>
            <w:shd w:val="clear" w:color="auto" w:fill="FFFFFF"/>
            <w:vertAlign w:val="subscript"/>
          </w:rPr>
          <w:t>D</w:t>
        </w:r>
      </w:ins>
      <w:ins w:id="2081" w:author="AI YIFENG" w:date="2025-11-13T12:20:00Z">
        <w:r>
          <w:rPr>
            <w:rFonts w:hint="eastAsia"/>
            <w:sz w:val="32"/>
            <w:szCs w:val="32"/>
            <w:shd w:val="clear" w:color="auto" w:fill="FFFFFF"/>
          </w:rPr>
          <w:t xml:space="preserve"> response extraction</w:t>
        </w:r>
      </w:ins>
    </w:p>
    <w:p w14:paraId="275F0B5C">
      <w:pPr>
        <w:widowControl/>
        <w:ind w:firstLine="360"/>
        <w:jc w:val="both"/>
        <w:rPr>
          <w:ins w:id="2082" w:author="WPS_1699502026" w:date="2025-11-25T22:03:00Z"/>
          <w:rFonts w:hAnsi="Cambria Math" w:cs="Cambria Math"/>
          <w:sz w:val="24"/>
        </w:rPr>
      </w:pPr>
      <w:bookmarkStart w:id="23" w:name="OLE_LINK12"/>
      <w:r>
        <w:rPr>
          <w:sz w:val="24"/>
        </w:rPr>
        <w:t>Here we use a high-order spectral/hp element discretization</w:t>
      </w:r>
      <w:ins w:id="2083" w:author="AI YIFENG" w:date="2025-11-13T16:18:00Z">
        <w:r>
          <w:rPr>
            <w:sz w:val="24"/>
            <w:vertAlign w:val="superscript"/>
          </w:rPr>
          <w:fldChar w:fldCharType="begin"/>
        </w:r>
      </w:ins>
      <w:ins w:id="2084" w:author="AI YIFENG" w:date="2025-11-13T16:18:00Z">
        <w:r>
          <w:rPr>
            <w:sz w:val="24"/>
            <w:vertAlign w:val="superscript"/>
          </w:rPr>
          <w:instrText xml:space="preserve"> REF _Ref213943113 \r \h  \* MERGEFORMAT </w:instrText>
        </w:r>
      </w:ins>
      <w:ins w:id="2085" w:author="AI YIFENG" w:date="2025-11-13T16:18:00Z">
        <w:r>
          <w:rPr>
            <w:sz w:val="24"/>
            <w:vertAlign w:val="superscript"/>
          </w:rPr>
          <w:fldChar w:fldCharType="separate"/>
        </w:r>
      </w:ins>
      <w:ins w:id="2086" w:author="AI YIFENG" w:date="2025-11-13T16:18:00Z">
        <w:r>
          <w:rPr>
            <w:sz w:val="24"/>
            <w:vertAlign w:val="superscript"/>
          </w:rPr>
          <w:t>27</w:t>
        </w:r>
      </w:ins>
      <w:ins w:id="2087" w:author="AI YIFENG" w:date="2025-11-13T16:18:00Z">
        <w:r>
          <w:rPr>
            <w:sz w:val="24"/>
            <w:vertAlign w:val="superscript"/>
          </w:rPr>
          <w:fldChar w:fldCharType="end"/>
        </w:r>
      </w:ins>
      <w:del w:id="2088" w:author="AI YIFENG" w:date="2025-11-13T16:14:00Z">
        <w:r>
          <w:rPr>
            <w:sz w:val="24"/>
            <w:vertAlign w:val="superscript"/>
          </w:rPr>
          <w:delText>26</w:delText>
        </w:r>
      </w:del>
      <w:r>
        <w:rPr>
          <w:sz w:val="24"/>
        </w:rPr>
        <w:t>, which expands the solution with degree-</w:t>
      </w:r>
      <w:r>
        <w:rPr>
          <w:i/>
          <w:iCs/>
          <w:sz w:val="24"/>
        </w:rPr>
        <w:t>p</w:t>
      </w:r>
      <w:r>
        <w:rPr>
          <w:sz w:val="24"/>
        </w:rPr>
        <w:t xml:space="preserve"> polynomials on each element of an unstructured mesh, combining the geometric flexibility of finite elements with the resolution properties of spectral methods. The formulation supports </w:t>
      </w:r>
      <w:r>
        <w:rPr>
          <w:i/>
          <w:iCs/>
          <w:sz w:val="24"/>
        </w:rPr>
        <w:t>h</w:t>
      </w:r>
      <w:r>
        <w:rPr>
          <w:sz w:val="24"/>
        </w:rPr>
        <w:t xml:space="preserve">- (mesh) and </w:t>
      </w:r>
      <w:r>
        <w:rPr>
          <w:i/>
          <w:iCs/>
          <w:sz w:val="24"/>
        </w:rPr>
        <w:t>p</w:t>
      </w:r>
      <w:r>
        <w:rPr>
          <w:sz w:val="24"/>
        </w:rPr>
        <w:t xml:space="preserve">- (polynomial) refinement, as well as their </w:t>
      </w:r>
      <w:r>
        <w:rPr>
          <w:i/>
          <w:iCs/>
          <w:sz w:val="24"/>
        </w:rPr>
        <w:t>hp</w:t>
      </w:r>
      <w:r>
        <w:rPr>
          <w:rFonts w:hint="eastAsia"/>
          <w:sz w:val="24"/>
        </w:rPr>
        <w:t xml:space="preserve"> </w:t>
      </w:r>
      <w:r>
        <w:rPr>
          <w:sz w:val="24"/>
        </w:rPr>
        <w:t xml:space="preserve">combination, yielding algebraic error decay </w:t>
      </w:r>
      <m:oMath>
        <w:del w:id="2089" w:author="WPS_1699502026" w:date="2025-11-25T22:27:00Z">
          <m:r>
            <m:rPr/>
            <w:rPr>
              <w:rFonts w:ascii="Cambria Math" w:hAnsi="Cambria Math"/>
              <w:sz w:val="20"/>
              <w:szCs w:val="20"/>
              <w:rPrChange w:id="2090" w:author="AI YIFENG" w:date="2025-11-26T15:13:00Z">
                <w:rPr>
                  <w:sz w:val="24"/>
                </w:rPr>
              </w:rPrChange>
            </w:rPr>
            <m:t>O</m:t>
          </m:r>
        </w:del>
        <w:ins w:id="2091" w:author="WPS_1699502026" w:date="2025-11-25T22:27:00Z">
          <m:r>
            <m:rPr/>
            <w:rPr>
              <w:rFonts w:ascii="Cambria Math" w:hAnsi="Cambria Math"/>
              <w:sz w:val="20"/>
              <w:szCs w:val="20"/>
              <w:rPrChange w:id="2092" w:author="AI YIFENG" w:date="2025-11-26T15:13:00Z">
                <w:rPr>
                  <w:sz w:val="24"/>
                </w:rPr>
              </w:rPrChange>
            </w:rPr>
            <m:t>O</m:t>
          </m:r>
        </w:ins>
      </m:oMath>
      <w:del w:id="2093" w:author="AI YIFENG" w:date="2025-11-13T12:13:00Z">
        <w:r>
          <w:rPr>
            <w:rFonts w:hint="eastAsia"/>
            <w:i/>
            <w:iCs/>
            <w:sz w:val="20"/>
            <w:szCs w:val="20"/>
            <w:rPrChange w:id="2094" w:author="AI YIFENG" w:date="2025-11-26T15:13:00Z">
              <w:rPr>
                <w:rFonts w:hint="eastAsia"/>
                <w:i/>
                <w:iCs/>
                <w:sz w:val="24"/>
              </w:rPr>
            </w:rPrChange>
          </w:rPr>
          <w:delText xml:space="preserve"> </w:delText>
        </w:r>
      </w:del>
      <w:r>
        <w:rPr>
          <w:rFonts w:hint="eastAsia"/>
          <w:sz w:val="20"/>
          <w:szCs w:val="20"/>
          <w:rPrChange w:id="2095" w:author="AI YIFENG" w:date="2025-11-26T15:13:00Z">
            <w:rPr>
              <w:rFonts w:hint="eastAsia"/>
              <w:sz w:val="24"/>
            </w:rPr>
          </w:rPrChange>
        </w:rPr>
        <w:t>(</w:t>
      </w:r>
      <m:oMath>
        <m:sSup>
          <m:sSupPr>
            <m:ctrlPr>
              <w:ins w:id="2096" w:author="WPS_1699502026" w:date="2025-11-25T22:27:00Z">
                <w:rPr>
                  <w:rFonts w:ascii="Cambria Math" w:hAnsi="Cambria Math"/>
                  <w:i/>
                  <w:sz w:val="20"/>
                  <w:szCs w:val="20"/>
                  <w:rPrChange w:id="2097" w:author="AI YIFENG" w:date="2025-11-26T15:13:00Z">
                    <w:rPr>
                      <w:rFonts w:ascii="Cambria Math" w:hAnsi="Cambria Math"/>
                      <w:i/>
                      <w:sz w:val="24"/>
                    </w:rPr>
                  </w:rPrChange>
                </w:rPr>
              </w:ins>
            </m:ctrlPr>
          </m:sSupPr>
          <m:e>
            <w:ins w:id="2098" w:author="WPS_1699502026" w:date="2025-11-25T22:27:00Z">
              <m:r>
                <m:rPr/>
                <w:rPr>
                  <w:rFonts w:ascii="Cambria Math" w:hAnsi="Cambria Math"/>
                  <w:sz w:val="20"/>
                  <w:szCs w:val="20"/>
                  <w:rPrChange w:id="2099" w:author="AI YIFENG" w:date="2025-11-26T15:13:00Z">
                    <w:rPr>
                      <w:rFonts w:ascii="Cambria Math" w:hAnsi="Cambria Math"/>
                      <w:sz w:val="24"/>
                    </w:rPr>
                  </w:rPrChange>
                </w:rPr>
                <m:t>h</m:t>
              </m:r>
            </w:ins>
            <m:ctrlPr>
              <w:ins w:id="2100" w:author="WPS_1699502026" w:date="2025-11-25T22:27:00Z">
                <w:rPr>
                  <w:rFonts w:ascii="Cambria Math" w:hAnsi="Cambria Math"/>
                  <w:i/>
                  <w:sz w:val="20"/>
                  <w:szCs w:val="20"/>
                  <w:rPrChange w:id="2101" w:author="AI YIFENG" w:date="2025-11-26T15:13:00Z">
                    <w:rPr>
                      <w:rFonts w:ascii="Cambria Math" w:hAnsi="Cambria Math"/>
                      <w:i/>
                      <w:sz w:val="24"/>
                    </w:rPr>
                  </w:rPrChange>
                </w:rPr>
              </w:ins>
            </m:ctrlPr>
          </m:e>
          <m:sup>
            <w:ins w:id="2102" w:author="WPS_1699502026" w:date="2025-11-25T22:27:00Z">
              <m:r>
                <m:rPr/>
                <w:rPr>
                  <w:rFonts w:ascii="Cambria Math" w:hAnsi="Cambria Math"/>
                  <w:sz w:val="20"/>
                  <w:szCs w:val="20"/>
                  <w:rPrChange w:id="2103" w:author="AI YIFENG" w:date="2025-11-26T15:13:00Z">
                    <w:rPr>
                      <w:rFonts w:ascii="Cambria Math" w:hAnsi="Cambria Math"/>
                      <w:sz w:val="24"/>
                    </w:rPr>
                  </w:rPrChange>
                </w:rPr>
                <m:t>P</m:t>
              </m:r>
            </w:ins>
            <m:ctrlPr>
              <w:ins w:id="2104" w:author="WPS_1699502026" w:date="2025-11-25T22:27:00Z">
                <w:rPr>
                  <w:rFonts w:ascii="Cambria Math" w:hAnsi="Cambria Math"/>
                  <w:i/>
                  <w:sz w:val="20"/>
                  <w:szCs w:val="20"/>
                  <w:rPrChange w:id="2105" w:author="AI YIFENG" w:date="2025-11-26T15:13:00Z">
                    <w:rPr>
                      <w:rFonts w:ascii="Cambria Math" w:hAnsi="Cambria Math"/>
                      <w:i/>
                      <w:sz w:val="24"/>
                    </w:rPr>
                  </w:rPrChange>
                </w:rPr>
              </w:ins>
            </m:ctrlPr>
          </m:sup>
        </m:sSup>
      </m:oMath>
      <w:del w:id="2106" w:author="WPS_1699502026" w:date="2025-11-25T22:27:00Z">
        <w:r>
          <w:rPr>
            <w:i/>
            <w:iCs/>
            <w:sz w:val="20"/>
            <w:szCs w:val="20"/>
            <w:rPrChange w:id="2107" w:author="AI YIFENG" w:date="2025-11-26T15:13:00Z">
              <w:rPr>
                <w:i/>
                <w:iCs/>
                <w:sz w:val="24"/>
              </w:rPr>
            </w:rPrChange>
          </w:rPr>
          <w:delText>h</w:delText>
        </w:r>
      </w:del>
      <w:del w:id="2108" w:author="WPS_1699502026" w:date="2025-11-25T22:27:00Z">
        <w:r>
          <w:rPr>
            <w:i/>
            <w:iCs/>
            <w:sz w:val="20"/>
            <w:szCs w:val="20"/>
            <w:vertAlign w:val="superscript"/>
            <w:rPrChange w:id="2109" w:author="AI YIFENG" w:date="2025-11-26T15:13:00Z">
              <w:rPr>
                <w:i/>
                <w:iCs/>
                <w:sz w:val="24"/>
                <w:vertAlign w:val="superscript"/>
              </w:rPr>
            </w:rPrChange>
          </w:rPr>
          <w:delText>P</w:delText>
        </w:r>
      </w:del>
      <w:r>
        <w:rPr>
          <w:rFonts w:hint="eastAsia"/>
          <w:sz w:val="20"/>
          <w:szCs w:val="20"/>
          <w:rPrChange w:id="2110" w:author="AI YIFENG" w:date="2025-11-26T15:13:00Z">
            <w:rPr>
              <w:rFonts w:hint="eastAsia"/>
              <w:sz w:val="24"/>
            </w:rPr>
          </w:rPrChange>
        </w:rPr>
        <w:t>)</w:t>
      </w:r>
      <w:r>
        <w:rPr>
          <w:sz w:val="24"/>
        </w:rPr>
        <w:t xml:space="preserve"> or sufficiently smooth fields. We adopt a standard Galerkin weak form with </w:t>
      </w:r>
      <m:oMath>
        <m:sSup>
          <m:sSupPr>
            <m:ctrlPr>
              <w:ins w:id="2111" w:author="WPS_1699502026" w:date="2025-11-25T22:02:00Z">
                <w:rPr>
                  <w:rFonts w:ascii="Cambria Math" w:hAnsi="Cambria Math"/>
                  <w:i/>
                  <w:sz w:val="20"/>
                  <w:szCs w:val="20"/>
                  <w:rPrChange w:id="2112" w:author="AI YIFENG" w:date="2025-11-26T15:13:00Z">
                    <w:rPr>
                      <w:rFonts w:ascii="Cambria Math" w:hAnsi="Cambria Math"/>
                      <w:i/>
                      <w:sz w:val="24"/>
                    </w:rPr>
                  </w:rPrChange>
                </w:rPr>
              </w:ins>
            </m:ctrlPr>
          </m:sSupPr>
          <m:e>
            <w:ins w:id="2113" w:author="WPS_1699502026" w:date="2025-11-25T22:02:00Z">
              <m:r>
                <m:rPr/>
                <w:rPr>
                  <w:rFonts w:ascii="Cambria Math" w:hAnsi="Cambria Math"/>
                  <w:sz w:val="20"/>
                  <w:szCs w:val="20"/>
                  <w:rPrChange w:id="2114" w:author="AI YIFENG" w:date="2025-11-26T15:13:00Z">
                    <w:rPr>
                      <w:rFonts w:ascii="Cambria Math" w:hAnsi="Cambria Math"/>
                      <w:sz w:val="24"/>
                    </w:rPr>
                  </w:rPrChange>
                </w:rPr>
                <m:t>C</m:t>
              </m:r>
            </w:ins>
            <m:ctrlPr>
              <w:ins w:id="2115" w:author="WPS_1699502026" w:date="2025-11-25T22:02:00Z">
                <w:rPr>
                  <w:rFonts w:ascii="Cambria Math" w:hAnsi="Cambria Math"/>
                  <w:i/>
                  <w:sz w:val="20"/>
                  <w:szCs w:val="20"/>
                  <w:rPrChange w:id="2116" w:author="AI YIFENG" w:date="2025-11-26T15:13:00Z">
                    <w:rPr>
                      <w:rFonts w:ascii="Cambria Math" w:hAnsi="Cambria Math"/>
                      <w:i/>
                      <w:sz w:val="24"/>
                    </w:rPr>
                  </w:rPrChange>
                </w:rPr>
              </w:ins>
            </m:ctrlPr>
          </m:e>
          <m:sup>
            <w:ins w:id="2117" w:author="WPS_1699502026" w:date="2025-11-25T22:02:00Z">
              <m:r>
                <m:rPr/>
                <w:rPr>
                  <w:rFonts w:ascii="Cambria Math" w:hAnsi="Cambria Math"/>
                  <w:sz w:val="20"/>
                  <w:szCs w:val="20"/>
                  <w:rPrChange w:id="2118" w:author="AI YIFENG" w:date="2025-11-26T15:13:00Z">
                    <w:rPr>
                      <w:rFonts w:ascii="Cambria Math" w:hAnsi="Cambria Math"/>
                      <w:sz w:val="24"/>
                    </w:rPr>
                  </w:rPrChange>
                </w:rPr>
                <m:t>0</m:t>
              </m:r>
            </w:ins>
            <m:ctrlPr>
              <w:ins w:id="2119" w:author="WPS_1699502026" w:date="2025-11-25T22:02:00Z">
                <w:rPr>
                  <w:rFonts w:ascii="Cambria Math" w:hAnsi="Cambria Math"/>
                  <w:i/>
                  <w:sz w:val="20"/>
                  <w:szCs w:val="20"/>
                  <w:rPrChange w:id="2120" w:author="AI YIFENG" w:date="2025-11-26T15:13:00Z">
                    <w:rPr>
                      <w:rFonts w:ascii="Cambria Math" w:hAnsi="Cambria Math"/>
                      <w:i/>
                      <w:sz w:val="24"/>
                    </w:rPr>
                  </w:rPrChange>
                </w:rPr>
              </w:ins>
            </m:ctrlPr>
          </m:sup>
        </m:sSup>
      </m:oMath>
      <w:del w:id="2121" w:author="WPS_1699502026" w:date="2025-11-25T22:27:00Z">
        <w:r>
          <w:rPr>
            <w:i/>
            <w:iCs/>
            <w:sz w:val="24"/>
          </w:rPr>
          <w:delText>C</w:delText>
        </w:r>
      </w:del>
      <w:del w:id="2122" w:author="WPS_1699502026" w:date="2025-11-25T22:27:00Z">
        <w:r>
          <w:rPr>
            <w:i/>
            <w:iCs/>
            <w:sz w:val="24"/>
            <w:vertAlign w:val="superscript"/>
          </w:rPr>
          <w:delText>0</w:delText>
        </w:r>
      </w:del>
      <w:del w:id="2123" w:author="WPS_1699502026" w:date="2025-11-25T22:27:00Z">
        <w:r>
          <w:rPr>
            <w:rFonts w:hint="eastAsia"/>
            <w:sz w:val="24"/>
          </w:rPr>
          <w:delText xml:space="preserve"> </w:delText>
        </w:r>
      </w:del>
      <w:r>
        <w:rPr>
          <w:sz w:val="24"/>
        </w:rPr>
        <w:t>-continuous expansions and element-level operators, which enables efficient solvers (e.g., static condensation) while preserving high-order accuracy.</w:t>
      </w:r>
      <w:bookmarkEnd w:id="23"/>
      <w:ins w:id="2124" w:author="root" w:date="2025-11-25T18:35:00Z">
        <w:r>
          <w:rPr>
            <w:rFonts w:hint="eastAsia"/>
            <w:sz w:val="24"/>
          </w:rPr>
          <w:t xml:space="preserve"> </w:t>
        </w:r>
      </w:ins>
      <w:ins w:id="2125" w:author="root" w:date="2025-11-25T18:42:00Z">
        <w:r>
          <w:rPr>
            <w:sz w:val="24"/>
          </w:rPr>
          <w:t>I</w:t>
        </w:r>
      </w:ins>
      <w:ins w:id="2126" w:author="root" w:date="2025-11-25T18:42:00Z">
        <w:r>
          <w:rPr>
            <w:rFonts w:hint="eastAsia"/>
            <w:sz w:val="24"/>
          </w:rPr>
          <w:t>n p</w:t>
        </w:r>
      </w:ins>
      <w:ins w:id="2127" w:author="root" w:date="2025-11-25T18:43:00Z">
        <w:r>
          <w:rPr>
            <w:rFonts w:hint="eastAsia"/>
            <w:sz w:val="24"/>
          </w:rPr>
          <w:t>resent study, t</w:t>
        </w:r>
      </w:ins>
      <w:ins w:id="2128" w:author="root" w:date="2025-11-25T18:42:00Z">
        <w:r>
          <w:rPr>
            <w:rFonts w:hint="eastAsia"/>
            <w:sz w:val="24"/>
          </w:rPr>
          <w:t xml:space="preserve">he </w:t>
        </w:r>
      </w:ins>
      <w:ins w:id="2129" w:author="root" w:date="2025-11-25T18:42:00Z">
        <w:r>
          <w:rPr>
            <w:sz w:val="24"/>
          </w:rPr>
          <w:t>polynomial</w:t>
        </w:r>
      </w:ins>
      <w:ins w:id="2130" w:author="root" w:date="2025-11-25T18:42:00Z">
        <w:r>
          <w:rPr>
            <w:rFonts w:hint="eastAsia"/>
            <w:sz w:val="24"/>
          </w:rPr>
          <w:t xml:space="preserve"> order is set as </w:t>
        </w:r>
      </w:ins>
      <w:ins w:id="2131" w:author="root" w:date="2025-11-25T18:55:00Z">
        <w:r>
          <w:rPr>
            <w:rFonts w:hint="eastAsia"/>
            <w:sz w:val="24"/>
          </w:rPr>
          <w:t>4</w:t>
        </w:r>
      </w:ins>
      <w:ins w:id="2132" w:author="root" w:date="2025-11-25T18:42:00Z">
        <w:r>
          <w:rPr>
            <w:rFonts w:hint="eastAsia"/>
            <w:sz w:val="24"/>
          </w:rPr>
          <w:t xml:space="preserve"> in the </w:t>
        </w:r>
      </w:ins>
      <w:ins w:id="2133" w:author="root" w:date="2025-11-25T18:42:00Z">
        <w:r>
          <w:rPr>
            <w:sz w:val="24"/>
          </w:rPr>
          <w:t>global</w:t>
        </w:r>
      </w:ins>
      <w:ins w:id="2134" w:author="root" w:date="2025-11-25T18:42:00Z">
        <w:r>
          <w:rPr>
            <w:rFonts w:hint="eastAsia"/>
            <w:sz w:val="24"/>
          </w:rPr>
          <w:t xml:space="preserve"> </w:t>
        </w:r>
      </w:ins>
      <w:ins w:id="2135" w:author="root" w:date="2025-11-25T18:42:00Z">
        <w:r>
          <w:rPr>
            <w:sz w:val="24"/>
          </w:rPr>
          <w:t>domain</w:t>
        </w:r>
      </w:ins>
      <w:ins w:id="2136" w:author="root" w:date="2025-11-25T18:42:00Z">
        <w:r>
          <w:rPr>
            <w:rFonts w:hint="eastAsia"/>
            <w:sz w:val="24"/>
          </w:rPr>
          <w:t xml:space="preserve">, which is much higher than the </w:t>
        </w:r>
      </w:ins>
      <w:ins w:id="2137" w:author="root" w:date="2025-11-25T18:42:00Z">
        <w:r>
          <w:rPr>
            <w:sz w:val="24"/>
          </w:rPr>
          <w:t>conventional</w:t>
        </w:r>
      </w:ins>
      <w:ins w:id="2138" w:author="root" w:date="2025-11-25T18:42:00Z">
        <w:r>
          <w:rPr>
            <w:rFonts w:hint="eastAsia"/>
            <w:sz w:val="24"/>
          </w:rPr>
          <w:t xml:space="preserve"> finite volume method (second order). </w:t>
        </w:r>
      </w:ins>
      <w:ins w:id="2139" w:author="root" w:date="2025-11-25T18:42:00Z">
        <w:r>
          <w:rPr>
            <w:sz w:val="24"/>
          </w:rPr>
          <w:t>A</w:t>
        </w:r>
      </w:ins>
      <w:ins w:id="2140" w:author="root" w:date="2025-11-25T18:42:00Z">
        <w:r>
          <w:rPr>
            <w:rFonts w:hint="eastAsia"/>
            <w:sz w:val="24"/>
          </w:rPr>
          <w:t>long with DNS simulation, we can get the h</w:t>
        </w:r>
      </w:ins>
      <w:ins w:id="2141" w:author="root" w:date="2025-11-25T18:42:00Z">
        <w:r>
          <w:rPr>
            <w:sz w:val="24"/>
          </w:rPr>
          <w:t>igh-fidelity</w:t>
        </w:r>
      </w:ins>
      <w:ins w:id="2142" w:author="root" w:date="2025-11-25T18:42:00Z">
        <w:r>
          <w:rPr>
            <w:rFonts w:hint="eastAsia"/>
            <w:sz w:val="24"/>
          </w:rPr>
          <w:t xml:space="preserve"> flow field. Here, </w:t>
        </w:r>
      </w:ins>
      <w:ins w:id="2143" w:author="root" w:date="2025-11-25T18:35:00Z">
        <w:r>
          <w:rPr>
            <w:rFonts w:hint="eastAsia"/>
            <w:sz w:val="24"/>
          </w:rPr>
          <w:t>we use s</w:t>
        </w:r>
      </w:ins>
      <w:ins w:id="2144" w:author="root" w:date="2025-11-25T18:35:00Z">
        <w:r>
          <w:rPr>
            <w:sz w:val="24"/>
          </w:rPr>
          <w:t>emi-</w:t>
        </w:r>
      </w:ins>
      <w:ins w:id="2145" w:author="root" w:date="2025-11-25T18:36:00Z">
        <w:r>
          <w:rPr>
            <w:rFonts w:hint="eastAsia"/>
            <w:sz w:val="24"/>
          </w:rPr>
          <w:t>i</w:t>
        </w:r>
      </w:ins>
      <w:ins w:id="2146" w:author="root" w:date="2025-11-25T18:35:00Z">
        <w:r>
          <w:rPr>
            <w:sz w:val="24"/>
          </w:rPr>
          <w:t>mplicit scheme</w:t>
        </w:r>
      </w:ins>
      <w:ins w:id="2147" w:author="root" w:date="2025-11-25T18:36:00Z">
        <w:r>
          <w:rPr>
            <w:rFonts w:hint="eastAsia"/>
            <w:sz w:val="24"/>
          </w:rPr>
          <w:t xml:space="preserve"> to </w:t>
        </w:r>
      </w:ins>
      <w:ins w:id="2148" w:author="root" w:date="2025-11-25T18:38:00Z">
        <w:r>
          <w:rPr>
            <w:rFonts w:hint="eastAsia"/>
            <w:sz w:val="24"/>
          </w:rPr>
          <w:t xml:space="preserve">directly </w:t>
        </w:r>
      </w:ins>
      <w:ins w:id="2149" w:author="root" w:date="2025-11-25T18:36:00Z">
        <w:r>
          <w:rPr>
            <w:rFonts w:hint="eastAsia"/>
            <w:sz w:val="24"/>
          </w:rPr>
          <w:t xml:space="preserve">solve the N-S equations shown in </w:t>
        </w:r>
      </w:ins>
      <w:ins w:id="2150" w:author="root" w:date="2025-11-25T18:37:00Z">
        <w:r>
          <w:rPr>
            <w:sz w:val="24"/>
          </w:rPr>
          <w:t>equations</w:t>
        </w:r>
      </w:ins>
      <w:ins w:id="2151" w:author="root" w:date="2025-11-25T18:37:00Z">
        <w:r>
          <w:rPr>
            <w:rFonts w:hint="eastAsia"/>
            <w:sz w:val="24"/>
          </w:rPr>
          <w:t xml:space="preserve"> (9)</w:t>
        </w:r>
      </w:ins>
      <w:ins w:id="2152" w:author="root" w:date="2025-11-25T18:38:00Z">
        <w:r>
          <w:rPr>
            <w:rFonts w:hint="eastAsia"/>
            <w:sz w:val="24"/>
          </w:rPr>
          <w:t xml:space="preserve"> and (10). </w:t>
        </w:r>
      </w:ins>
      <w:ins w:id="2153" w:author="AI YIFENG" w:date="2025-11-13T12:17:00Z">
        <w:del w:id="2154" w:author="root" w:date="2025-11-25T18:44:00Z">
          <w:r>
            <w:rPr>
              <w:rFonts w:hint="eastAsia"/>
              <w:sz w:val="24"/>
            </w:rPr>
            <w:delText xml:space="preserve"> </w:delText>
          </w:r>
        </w:del>
      </w:ins>
      <w:del w:id="2155" w:author="AI YIFENG" w:date="2025-11-13T12:17:00Z">
        <w:r>
          <w:rPr>
            <w:rFonts w:hint="eastAsia"/>
            <w:sz w:val="24"/>
          </w:rPr>
          <w:delText xml:space="preserve"> </w:delText>
        </w:r>
      </w:del>
      <w:ins w:id="2156" w:author="root" w:date="2025-11-25T18:43:00Z">
        <w:r>
          <w:rPr>
            <w:sz w:val="24"/>
          </w:rPr>
          <w:t>The scheme discretises the momentum equation Eq. (</w:t>
        </w:r>
      </w:ins>
      <w:ins w:id="2157" w:author="root" w:date="2025-11-25T18:44:00Z">
        <w:r>
          <w:rPr>
            <w:rFonts w:hint="eastAsia"/>
            <w:sz w:val="24"/>
          </w:rPr>
          <w:t>9-10</w:t>
        </w:r>
      </w:ins>
      <w:ins w:id="2158" w:author="root" w:date="2025-11-25T18:43:00Z">
        <w:r>
          <w:rPr>
            <w:sz w:val="24"/>
          </w:rPr>
          <w:t>) with a backwards approximation of the time derivative to obtain</w:t>
        </w:r>
      </w:ins>
      <w:ins w:id="2159" w:author="WPS_1699502026" w:date="2025-11-25T22:03:00Z">
        <w:r>
          <w:rPr>
            <w:rFonts w:hint="eastAsia"/>
            <w:sz w:val="24"/>
          </w:rPr>
          <w:t>:</w:t>
        </w:r>
      </w:ins>
      <w:ins w:id="2160" w:author="WPS_1699502026" w:date="2025-11-25T21:54:00Z">
        <w:r>
          <w:rPr>
            <w:rFonts w:hint="eastAsia"/>
            <w:sz w:val="24"/>
          </w:rPr>
          <w:t xml:space="preserve"> </w:t>
        </w:r>
      </w:ins>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230"/>
        <w:gridCol w:w="1066"/>
      </w:tblGrid>
      <w:tr w14:paraId="27A381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ins w:id="2161" w:author="WPS_1699502026" w:date="2025-11-25T22:03:00Z"/>
        </w:trPr>
        <w:tc>
          <w:tcPr>
            <w:tcW w:w="7230" w:type="dxa"/>
          </w:tcPr>
          <w:p w14:paraId="64C52B78">
            <w:pPr>
              <w:widowControl/>
              <w:spacing w:after="0" w:line="240" w:lineRule="auto"/>
              <w:ind w:firstLine="360"/>
              <w:jc w:val="both"/>
              <w:rPr>
                <w:ins w:id="2163" w:author="WPS_1699502026" w:date="2025-11-25T22:03:00Z"/>
                <w:sz w:val="24"/>
              </w:rPr>
              <w:pPrChange w:id="2162" w:author="WPS_1699502026" w:date="2025-11-25T22:04:00Z">
                <w:pPr>
                  <w:spacing w:after="0" w:line="240" w:lineRule="auto"/>
                  <w:jc w:val="both"/>
                </w:pPr>
              </w:pPrChange>
            </w:pPr>
            <m:oMathPara>
              <m:oMath>
                <m:f>
                  <m:fPr>
                    <m:ctrlPr>
                      <w:ins w:id="2164" w:author="WPS_1699502026" w:date="2025-11-25T22:03:00Z">
                        <w:rPr>
                          <w:rFonts w:ascii="Cambria Math" w:hAnsi="Cambria Math"/>
                          <w:i/>
                          <w:sz w:val="20"/>
                          <w:szCs w:val="20"/>
                        </w:rPr>
                      </w:ins>
                    </m:ctrlPr>
                  </m:fPr>
                  <m:num>
                    <m:sSup>
                      <m:sSupPr>
                        <m:ctrlPr>
                          <w:ins w:id="2165" w:author="WPS_1699502026" w:date="2025-11-25T22:03:00Z">
                            <w:rPr>
                              <w:rFonts w:ascii="Cambria Math" w:hAnsi="Cambria Math"/>
                              <w:i/>
                              <w:sz w:val="20"/>
                              <w:szCs w:val="20"/>
                            </w:rPr>
                          </w:ins>
                        </m:ctrlPr>
                      </m:sSupPr>
                      <m:e>
                        <w:ins w:id="2166" w:author="WPS_1699502026" w:date="2025-11-25T22:03:00Z">
                          <m:r>
                            <m:rPr/>
                            <w:rPr>
                              <w:rFonts w:ascii="Cambria Math" w:hAnsi="Cambria Math"/>
                              <w:sz w:val="20"/>
                              <w:szCs w:val="20"/>
                              <w:rPrChange w:id="2167" w:author="WPS_1699502026" w:date="2025-11-25T22:04:00Z">
                                <w:rPr>
                                  <w:rFonts w:ascii="Cambria Math" w:hAnsi="Cambria Math"/>
                                  <w:sz w:val="24"/>
                                </w:rPr>
                              </w:rPrChange>
                            </w:rPr>
                            <m:t>∂u</m:t>
                          </m:r>
                        </w:ins>
                        <m:ctrlPr>
                          <w:ins w:id="2168" w:author="WPS_1699502026" w:date="2025-11-25T22:03:00Z">
                            <w:rPr>
                              <w:rFonts w:ascii="Cambria Math" w:hAnsi="Cambria Math"/>
                              <w:i/>
                              <w:sz w:val="20"/>
                              <w:szCs w:val="20"/>
                            </w:rPr>
                          </w:ins>
                        </m:ctrlPr>
                      </m:e>
                      <m:sup>
                        <w:ins w:id="2169" w:author="WPS_1699502026" w:date="2025-11-25T22:03:00Z">
                          <m:r>
                            <m:rPr/>
                            <w:rPr>
                              <w:rFonts w:ascii="Cambria Math" w:hAnsi="Cambria Math"/>
                              <w:sz w:val="20"/>
                              <w:szCs w:val="20"/>
                              <w:rPrChange w:id="2170" w:author="WPS_1699502026" w:date="2025-11-25T22:04:00Z">
                                <w:rPr>
                                  <w:rFonts w:ascii="Cambria Math" w:hAnsi="Cambria Math"/>
                                  <w:sz w:val="24"/>
                                </w:rPr>
                              </w:rPrChange>
                            </w:rPr>
                            <m:t>n+1</m:t>
                          </m:r>
                        </w:ins>
                        <m:ctrlPr>
                          <w:ins w:id="2171" w:author="WPS_1699502026" w:date="2025-11-25T22:03:00Z">
                            <w:rPr>
                              <w:rFonts w:ascii="Cambria Math" w:hAnsi="Cambria Math"/>
                              <w:i/>
                              <w:sz w:val="20"/>
                              <w:szCs w:val="20"/>
                            </w:rPr>
                          </w:ins>
                        </m:ctrlPr>
                      </m:sup>
                    </m:sSup>
                    <m:ctrlPr>
                      <w:ins w:id="2172" w:author="WPS_1699502026" w:date="2025-11-25T22:03:00Z">
                        <w:rPr>
                          <w:rFonts w:ascii="Cambria Math" w:hAnsi="Cambria Math"/>
                          <w:i/>
                          <w:sz w:val="20"/>
                          <w:szCs w:val="20"/>
                        </w:rPr>
                      </w:ins>
                    </m:ctrlPr>
                  </m:num>
                  <m:den>
                    <w:ins w:id="2173" w:author="WPS_1699502026" w:date="2025-11-25T22:03:00Z">
                      <m:r>
                        <m:rPr/>
                        <w:rPr>
                          <w:rFonts w:ascii="Cambria Math" w:hAnsi="Cambria Math"/>
                          <w:sz w:val="20"/>
                          <w:szCs w:val="20"/>
                          <w:rPrChange w:id="2174" w:author="WPS_1699502026" w:date="2025-11-25T22:04:00Z">
                            <w:rPr>
                              <w:rFonts w:ascii="Cambria Math" w:hAnsi="Cambria Math"/>
                              <w:sz w:val="24"/>
                            </w:rPr>
                          </w:rPrChange>
                        </w:rPr>
                        <m:t>∂t</m:t>
                      </m:r>
                    </w:ins>
                    <m:ctrlPr>
                      <w:ins w:id="2175" w:author="WPS_1699502026" w:date="2025-11-25T22:03:00Z">
                        <w:rPr>
                          <w:rFonts w:ascii="Cambria Math" w:hAnsi="Cambria Math"/>
                          <w:i/>
                          <w:sz w:val="20"/>
                          <w:szCs w:val="20"/>
                        </w:rPr>
                      </w:ins>
                    </m:ctrlPr>
                  </m:den>
                </m:f>
                <w:ins w:id="2176" w:author="WPS_1699502026" w:date="2025-11-25T22:03:00Z">
                  <m:r>
                    <m:rPr/>
                    <w:rPr>
                      <w:rFonts w:ascii="Cambria Math" w:hAnsi="Cambria Math" w:cs="Cambria Math"/>
                      <w:sz w:val="20"/>
                      <w:szCs w:val="20"/>
                      <w:rPrChange w:id="2177" w:author="WPS_1699502026" w:date="2025-11-25T22:04:00Z">
                        <w:rPr>
                          <w:rFonts w:ascii="Cambria Math" w:hAnsi="Cambria Math" w:cs="Cambria Math"/>
                          <w:sz w:val="24"/>
                        </w:rPr>
                      </w:rPrChange>
                    </w:rPr>
                    <m:t>≃</m:t>
                  </m:r>
                </w:ins>
                <m:f>
                  <m:fPr>
                    <m:ctrlPr>
                      <w:ins w:id="2178" w:author="WPS_1699502026" w:date="2025-11-25T22:03:00Z">
                        <w:rPr>
                          <w:rFonts w:ascii="Cambria Math" w:hAnsi="Cambria Math" w:cs="Cambria Math"/>
                          <w:i/>
                          <w:sz w:val="20"/>
                          <w:szCs w:val="20"/>
                        </w:rPr>
                      </w:ins>
                    </m:ctrlPr>
                  </m:fPr>
                  <m:num>
                    <m:sSub>
                      <m:sSubPr>
                        <m:ctrlPr>
                          <w:ins w:id="2179" w:author="WPS_1699502026" w:date="2025-11-25T22:03:00Z">
                            <w:rPr>
                              <w:rFonts w:ascii="Cambria Math" w:hAnsi="Cambria Math" w:cs="Cambria Math"/>
                              <w:i/>
                              <w:sz w:val="20"/>
                              <w:szCs w:val="20"/>
                            </w:rPr>
                          </w:ins>
                        </m:ctrlPr>
                      </m:sSubPr>
                      <m:e>
                        <w:ins w:id="2180" w:author="WPS_1699502026" w:date="2025-11-25T22:03:00Z">
                          <m:r>
                            <m:rPr/>
                            <w:rPr>
                              <w:rFonts w:ascii="Cambria Math" w:hAnsi="Cambria Math" w:cs="Cambria Math"/>
                              <w:sz w:val="20"/>
                              <w:szCs w:val="20"/>
                              <w:rPrChange w:id="2181" w:author="WPS_1699502026" w:date="2025-11-25T22:04:00Z">
                                <w:rPr>
                                  <w:rFonts w:ascii="Cambria Math" w:hAnsi="Cambria Math" w:cs="Cambria Math"/>
                                  <w:sz w:val="24"/>
                                </w:rPr>
                              </w:rPrChange>
                            </w:rPr>
                            <m:t>γ</m:t>
                          </m:r>
                        </w:ins>
                        <m:ctrlPr>
                          <w:ins w:id="2182" w:author="WPS_1699502026" w:date="2025-11-25T22:03:00Z">
                            <w:rPr>
                              <w:rFonts w:ascii="Cambria Math" w:hAnsi="Cambria Math" w:cs="Cambria Math"/>
                              <w:i/>
                              <w:sz w:val="20"/>
                              <w:szCs w:val="20"/>
                            </w:rPr>
                          </w:ins>
                        </m:ctrlPr>
                      </m:e>
                      <m:sub>
                        <w:ins w:id="2183" w:author="WPS_1699502026" w:date="2025-11-25T22:03:00Z">
                          <m:r>
                            <m:rPr/>
                            <w:rPr>
                              <w:rFonts w:ascii="Cambria Math" w:hAnsi="Cambria Math" w:cs="Cambria Math"/>
                              <w:sz w:val="20"/>
                              <w:szCs w:val="20"/>
                              <w:rPrChange w:id="2184" w:author="WPS_1699502026" w:date="2025-11-25T22:04:00Z">
                                <w:rPr>
                                  <w:rFonts w:ascii="Cambria Math" w:hAnsi="Cambria Math" w:cs="Cambria Math"/>
                                  <w:sz w:val="24"/>
                                </w:rPr>
                              </w:rPrChange>
                            </w:rPr>
                            <m:t>0</m:t>
                          </m:r>
                        </w:ins>
                        <m:ctrlPr>
                          <w:ins w:id="2185" w:author="WPS_1699502026" w:date="2025-11-25T22:03:00Z">
                            <w:rPr>
                              <w:rFonts w:ascii="Cambria Math" w:hAnsi="Cambria Math" w:cs="Cambria Math"/>
                              <w:i/>
                              <w:sz w:val="20"/>
                              <w:szCs w:val="20"/>
                            </w:rPr>
                          </w:ins>
                        </m:ctrlPr>
                      </m:sub>
                    </m:sSub>
                    <m:sSup>
                      <m:sSupPr>
                        <m:ctrlPr>
                          <w:ins w:id="2186" w:author="WPS_1699502026" w:date="2025-11-25T22:03:00Z">
                            <w:rPr>
                              <w:rFonts w:ascii="Cambria Math" w:hAnsi="Cambria Math" w:cs="Cambria Math"/>
                              <w:i/>
                              <w:sz w:val="20"/>
                              <w:szCs w:val="20"/>
                            </w:rPr>
                          </w:ins>
                        </m:ctrlPr>
                      </m:sSupPr>
                      <m:e>
                        <m:acc>
                          <m:accPr>
                            <m:chr m:val="̃"/>
                            <m:ctrlPr>
                              <w:ins w:id="2187" w:author="WPS_1699502026" w:date="2025-11-25T22:03:00Z">
                                <w:rPr>
                                  <w:rFonts w:ascii="Cambria Math" w:hAnsi="Cambria Math" w:cs="Cambria Math"/>
                                  <w:i/>
                                  <w:sz w:val="20"/>
                                  <w:szCs w:val="20"/>
                                </w:rPr>
                              </w:ins>
                            </m:ctrlPr>
                          </m:accPr>
                          <m:e>
                            <w:ins w:id="2188" w:author="WPS_1699502026" w:date="2025-11-25T22:03:00Z">
                              <m:r>
                                <m:rPr/>
                                <w:rPr>
                                  <w:rFonts w:ascii="Cambria Math" w:hAnsi="Cambria Math" w:cs="Cambria Math"/>
                                  <w:sz w:val="20"/>
                                  <w:szCs w:val="20"/>
                                  <w:rPrChange w:id="2189" w:author="WPS_1699502026" w:date="2025-11-25T22:04:00Z">
                                    <w:rPr>
                                      <w:rFonts w:ascii="Cambria Math" w:hAnsi="Cambria Math" w:cs="Cambria Math"/>
                                      <w:sz w:val="24"/>
                                    </w:rPr>
                                  </w:rPrChange>
                                </w:rPr>
                                <m:t>u</m:t>
                              </m:r>
                            </w:ins>
                            <m:ctrlPr>
                              <w:ins w:id="2190" w:author="WPS_1699502026" w:date="2025-11-25T22:03:00Z">
                                <w:rPr>
                                  <w:rFonts w:ascii="Cambria Math" w:hAnsi="Cambria Math" w:cs="Cambria Math"/>
                                  <w:i/>
                                  <w:sz w:val="20"/>
                                  <w:szCs w:val="20"/>
                                </w:rPr>
                              </w:ins>
                            </m:ctrlPr>
                          </m:e>
                        </m:acc>
                        <m:ctrlPr>
                          <w:ins w:id="2191" w:author="WPS_1699502026" w:date="2025-11-25T22:03:00Z">
                            <w:rPr>
                              <w:rFonts w:ascii="Cambria Math" w:hAnsi="Cambria Math" w:cs="Cambria Math"/>
                              <w:i/>
                              <w:sz w:val="20"/>
                              <w:szCs w:val="20"/>
                            </w:rPr>
                          </w:ins>
                        </m:ctrlPr>
                      </m:e>
                      <m:sup>
                        <w:ins w:id="2192" w:author="WPS_1699502026" w:date="2025-11-25T22:03:00Z">
                          <m:r>
                            <m:rPr/>
                            <w:rPr>
                              <w:rFonts w:ascii="Cambria Math" w:hAnsi="Cambria Math" w:cs="Cambria Math"/>
                              <w:sz w:val="20"/>
                              <w:szCs w:val="20"/>
                              <w:rPrChange w:id="2193" w:author="WPS_1699502026" w:date="2025-11-25T22:04:00Z">
                                <w:rPr>
                                  <w:rFonts w:ascii="Cambria Math" w:hAnsi="Cambria Math" w:cs="Cambria Math"/>
                                  <w:sz w:val="24"/>
                                </w:rPr>
                              </w:rPrChange>
                            </w:rPr>
                            <m:t>n+1</m:t>
                          </m:r>
                        </w:ins>
                        <m:ctrlPr>
                          <w:ins w:id="2194" w:author="WPS_1699502026" w:date="2025-11-25T22:03:00Z">
                            <w:rPr>
                              <w:rFonts w:ascii="Cambria Math" w:hAnsi="Cambria Math" w:cs="Cambria Math"/>
                              <w:i/>
                              <w:sz w:val="20"/>
                              <w:szCs w:val="20"/>
                            </w:rPr>
                          </w:ins>
                        </m:ctrlPr>
                      </m:sup>
                    </m:sSup>
                    <w:ins w:id="2195" w:author="WPS_1699502026" w:date="2025-11-25T22:03:00Z">
                      <m:r>
                        <m:rPr/>
                        <w:rPr>
                          <w:rFonts w:ascii="Cambria Math" w:hAnsi="Cambria Math" w:cs="Cambria Math"/>
                          <w:sz w:val="20"/>
                          <w:szCs w:val="20"/>
                          <w:rPrChange w:id="2196" w:author="WPS_1699502026" w:date="2025-11-25T22:04:00Z">
                            <w:rPr>
                              <w:rFonts w:ascii="Cambria Math" w:hAnsi="Cambria Math" w:cs="Cambria Math"/>
                              <w:sz w:val="24"/>
                            </w:rPr>
                          </w:rPrChange>
                        </w:rPr>
                        <m:t>−</m:t>
                      </m:r>
                    </w:ins>
                    <m:acc>
                      <m:accPr>
                        <m:ctrlPr>
                          <w:ins w:id="2197" w:author="WPS_1699502026" w:date="2025-11-25T22:03:00Z">
                            <w:rPr>
                              <w:rFonts w:ascii="Cambria Math" w:hAnsi="Cambria Math" w:cs="Cambria Math"/>
                              <w:i/>
                              <w:sz w:val="20"/>
                              <w:szCs w:val="20"/>
                            </w:rPr>
                          </w:ins>
                        </m:ctrlPr>
                      </m:accPr>
                      <m:e>
                        <w:ins w:id="2198" w:author="WPS_1699502026" w:date="2025-11-25T22:03:00Z">
                          <m:r>
                            <m:rPr/>
                            <w:rPr>
                              <w:rFonts w:ascii="Cambria Math" w:hAnsi="Cambria Math" w:cs="Cambria Math"/>
                              <w:sz w:val="20"/>
                              <w:szCs w:val="20"/>
                              <w:rPrChange w:id="2199" w:author="WPS_1699502026" w:date="2025-11-25T22:04:00Z">
                                <w:rPr>
                                  <w:rFonts w:ascii="Cambria Math" w:hAnsi="Cambria Math" w:cs="Cambria Math"/>
                                  <w:sz w:val="24"/>
                                </w:rPr>
                              </w:rPrChange>
                            </w:rPr>
                            <m:t>u</m:t>
                          </m:r>
                        </w:ins>
                        <m:ctrlPr>
                          <w:ins w:id="2200" w:author="WPS_1699502026" w:date="2025-11-25T22:03:00Z">
                            <w:rPr>
                              <w:rFonts w:ascii="Cambria Math" w:hAnsi="Cambria Math" w:cs="Cambria Math"/>
                              <w:i/>
                              <w:sz w:val="20"/>
                              <w:szCs w:val="20"/>
                            </w:rPr>
                          </w:ins>
                        </m:ctrlPr>
                      </m:e>
                    </m:acc>
                    <m:ctrlPr>
                      <w:ins w:id="2201" w:author="WPS_1699502026" w:date="2025-11-25T22:03:00Z">
                        <w:rPr>
                          <w:rFonts w:ascii="Cambria Math" w:hAnsi="Cambria Math" w:cs="Cambria Math"/>
                          <w:i/>
                          <w:sz w:val="20"/>
                          <w:szCs w:val="20"/>
                        </w:rPr>
                      </w:ins>
                    </m:ctrlPr>
                  </m:num>
                  <m:den>
                    <w:ins w:id="2202" w:author="WPS_1699502026" w:date="2025-11-25T22:03:00Z">
                      <m:r>
                        <m:rPr/>
                        <w:rPr>
                          <w:rFonts w:ascii="Cambria Math" w:hAnsi="Cambria Math" w:cs="Cambria Math"/>
                          <w:sz w:val="20"/>
                          <w:szCs w:val="20"/>
                          <w:rPrChange w:id="2203" w:author="WPS_1699502026" w:date="2025-11-25T22:04:00Z">
                            <w:rPr>
                              <w:rFonts w:ascii="Cambria Math" w:hAnsi="Cambria Math" w:cs="Cambria Math"/>
                              <w:sz w:val="24"/>
                            </w:rPr>
                          </w:rPrChange>
                        </w:rPr>
                        <m:t>∆t</m:t>
                      </m:r>
                    </w:ins>
                    <m:ctrlPr>
                      <w:ins w:id="2204" w:author="WPS_1699502026" w:date="2025-11-25T22:03:00Z">
                        <w:rPr>
                          <w:rFonts w:ascii="Cambria Math" w:hAnsi="Cambria Math" w:cs="Cambria Math"/>
                          <w:i/>
                          <w:sz w:val="20"/>
                          <w:szCs w:val="20"/>
                        </w:rPr>
                      </w:ins>
                    </m:ctrlPr>
                  </m:den>
                </m:f>
              </m:oMath>
            </m:oMathPara>
          </w:p>
        </w:tc>
        <w:tc>
          <w:tcPr>
            <w:tcW w:w="1066" w:type="dxa"/>
          </w:tcPr>
          <w:p w14:paraId="6CAC436C">
            <w:pPr>
              <w:spacing w:before="156" w:beforeLines="50" w:after="0" w:line="240" w:lineRule="auto"/>
              <w:jc w:val="center"/>
              <w:rPr>
                <w:ins w:id="2206" w:author="WPS_1699502026" w:date="2025-11-25T22:03:00Z"/>
                <w:sz w:val="24"/>
              </w:rPr>
              <w:pPrChange w:id="2205" w:author="WPS_1699502026" w:date="2025-11-25T22:04:00Z">
                <w:pPr>
                  <w:spacing w:after="0" w:line="240" w:lineRule="auto"/>
                  <w:jc w:val="center"/>
                </w:pPr>
              </w:pPrChange>
            </w:pPr>
            <w:ins w:id="2207" w:author="WPS_1699502026" w:date="2025-11-25T22:03:00Z">
              <w:r>
                <w:rPr>
                  <w:sz w:val="24"/>
                </w:rPr>
                <w:t>(13)</w:t>
              </w:r>
            </w:ins>
          </w:p>
        </w:tc>
      </w:tr>
    </w:tbl>
    <w:p w14:paraId="469D318B">
      <w:pPr>
        <w:widowControl/>
        <w:ind w:firstLine="0"/>
        <w:jc w:val="both"/>
        <w:rPr>
          <w:del w:id="2209" w:author="root" w:date="2025-11-25T18:43:00Z"/>
          <w:rFonts w:hAnsi="Cambria Math" w:cs="Cambria Math"/>
          <w:sz w:val="24"/>
        </w:rPr>
        <w:pPrChange w:id="2208" w:author="WPS_1699502026" w:date="2025-11-25T22:27:00Z">
          <w:pPr>
            <w:widowControl/>
            <w:ind w:firstLine="360"/>
            <w:jc w:val="both"/>
          </w:pPr>
        </w:pPrChange>
      </w:pPr>
    </w:p>
    <w:p w14:paraId="17826C94">
      <w:pPr>
        <w:widowControl/>
        <w:ind w:firstLine="0"/>
        <w:jc w:val="both"/>
        <w:rPr>
          <w:ins w:id="2211" w:author="root" w:date="2025-11-25T18:44:00Z"/>
          <w:del w:id="2212" w:author="WPS_1699502026" w:date="2025-11-25T22:27:00Z"/>
          <w:sz w:val="24"/>
        </w:rPr>
        <w:pPrChange w:id="2210" w:author="WPS_1699502026" w:date="2025-11-25T22:27:00Z">
          <w:pPr>
            <w:widowControl/>
            <w:ind w:firstLine="360"/>
            <w:jc w:val="both"/>
          </w:pPr>
        </w:pPrChange>
      </w:pPr>
      <w:ins w:id="2213" w:author="root" w:date="2025-11-25T18:44:00Z">
        <w:del w:id="2214" w:author="WPS_1699502026" w:date="2025-11-25T21:56:00Z">
          <w:r>
            <w:rPr/>
            <w:drawing>
              <wp:inline distT="0" distB="0" distL="0" distR="0">
                <wp:extent cx="1187450" cy="3467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1219514" cy="356695"/>
                        </a:xfrm>
                        <a:prstGeom prst="rect">
                          <a:avLst/>
                        </a:prstGeom>
                      </pic:spPr>
                    </pic:pic>
                  </a:graphicData>
                </a:graphic>
              </wp:inline>
            </w:drawing>
          </w:r>
        </w:del>
      </w:ins>
    </w:p>
    <w:p w14:paraId="018C1D65">
      <w:pPr>
        <w:widowControl/>
        <w:ind w:firstLine="0"/>
        <w:jc w:val="both"/>
        <w:rPr>
          <w:ins w:id="2218" w:author="WPS_1699502026" w:date="2025-11-25T22:05:00Z"/>
          <w:sz w:val="24"/>
        </w:rPr>
        <w:pPrChange w:id="2217" w:author="WPS_1699502026" w:date="2025-11-25T22:27:00Z">
          <w:pPr>
            <w:widowControl/>
            <w:ind w:firstLine="360"/>
            <w:jc w:val="both"/>
          </w:pPr>
        </w:pPrChange>
      </w:pPr>
      <w:ins w:id="2219" w:author="root" w:date="2025-11-25T18:44:00Z">
        <w:r>
          <w:rPr>
            <w:sz w:val="24"/>
          </w:rPr>
          <w:t xml:space="preserve">where </w:t>
        </w:r>
      </w:ins>
      <m:oMath>
        <m:sSup>
          <m:sSupPr>
            <m:ctrlPr>
              <w:ins w:id="2220" w:author="WPS_1699502026" w:date="2025-11-25T22:01:00Z">
                <w:rPr>
                  <w:rFonts w:ascii="Cambria Math" w:hAnsi="Cambria Math"/>
                  <w:i/>
                  <w:sz w:val="20"/>
                  <w:szCs w:val="20"/>
                  <w:rPrChange w:id="2221" w:author="AI YIFENG" w:date="2025-11-26T15:13:00Z">
                    <w:rPr>
                      <w:rFonts w:ascii="Cambria Math" w:hAnsi="Cambria Math"/>
                      <w:i/>
                      <w:sz w:val="24"/>
                    </w:rPr>
                  </w:rPrChange>
                </w:rPr>
              </w:ins>
            </m:ctrlPr>
          </m:sSupPr>
          <m:e>
            <w:ins w:id="2222" w:author="WPS_1699502026" w:date="2025-11-25T22:01:00Z">
              <m:r>
                <m:rPr/>
                <w:rPr>
                  <w:rFonts w:ascii="Cambria Math" w:hAnsi="Cambria Math"/>
                  <w:sz w:val="20"/>
                  <w:szCs w:val="20"/>
                  <w:rPrChange w:id="2223" w:author="AI YIFENG" w:date="2025-11-26T15:13:00Z">
                    <w:rPr>
                      <w:rFonts w:ascii="Cambria Math" w:hAnsi="Cambria Math"/>
                      <w:sz w:val="24"/>
                    </w:rPr>
                  </w:rPrChange>
                </w:rPr>
                <m:t>u</m:t>
              </m:r>
            </w:ins>
            <m:ctrlPr>
              <w:ins w:id="2224" w:author="WPS_1699502026" w:date="2025-11-25T22:01:00Z">
                <w:rPr>
                  <w:rFonts w:ascii="Cambria Math" w:hAnsi="Cambria Math"/>
                  <w:i/>
                  <w:sz w:val="20"/>
                  <w:szCs w:val="20"/>
                  <w:rPrChange w:id="2225" w:author="AI YIFENG" w:date="2025-11-26T15:13:00Z">
                    <w:rPr>
                      <w:rFonts w:ascii="Cambria Math" w:hAnsi="Cambria Math"/>
                      <w:i/>
                      <w:sz w:val="24"/>
                    </w:rPr>
                  </w:rPrChange>
                </w:rPr>
              </w:ins>
            </m:ctrlPr>
          </m:e>
          <m:sup>
            <w:ins w:id="2226" w:author="WPS_1699502026" w:date="2025-11-25T22:01:00Z">
              <m:r>
                <m:rPr/>
                <w:rPr>
                  <w:rFonts w:ascii="Cambria Math" w:hAnsi="Cambria Math"/>
                  <w:sz w:val="20"/>
                  <w:szCs w:val="20"/>
                  <w:rPrChange w:id="2227" w:author="AI YIFENG" w:date="2025-11-26T15:13:00Z">
                    <w:rPr>
                      <w:rFonts w:ascii="Cambria Math" w:hAnsi="Cambria Math"/>
                      <w:sz w:val="24"/>
                    </w:rPr>
                  </w:rPrChange>
                </w:rPr>
                <m:t>n+1</m:t>
              </m:r>
            </w:ins>
            <m:ctrlPr>
              <w:ins w:id="2228" w:author="WPS_1699502026" w:date="2025-11-25T22:01:00Z">
                <w:rPr>
                  <w:rFonts w:ascii="Cambria Math" w:hAnsi="Cambria Math"/>
                  <w:i/>
                  <w:sz w:val="20"/>
                  <w:szCs w:val="20"/>
                  <w:rPrChange w:id="2229" w:author="AI YIFENG" w:date="2025-11-26T15:13:00Z">
                    <w:rPr>
                      <w:rFonts w:ascii="Cambria Math" w:hAnsi="Cambria Math"/>
                      <w:i/>
                      <w:sz w:val="24"/>
                    </w:rPr>
                  </w:rPrChange>
                </w:rPr>
              </w:ins>
            </m:ctrlPr>
          </m:sup>
        </m:sSup>
      </m:oMath>
      <w:ins w:id="2230" w:author="root" w:date="2025-11-25T18:44:00Z">
        <w:del w:id="2231" w:author="WPS_1699502026" w:date="2025-11-25T22:01:00Z">
          <w:r>
            <w:rPr>
              <w:i/>
              <w:iCs/>
              <w:sz w:val="24"/>
              <w:rPrChange w:id="2232" w:author="WPS_1699502026" w:date="2025-11-25T21:57:00Z">
                <w:rPr>
                  <w:sz w:val="24"/>
                </w:rPr>
              </w:rPrChange>
            </w:rPr>
            <w:delText>u</w:delText>
          </w:r>
        </w:del>
      </w:ins>
      <w:ins w:id="2233" w:author="root" w:date="2025-11-25T18:44:00Z">
        <w:del w:id="2234" w:author="WPS_1699502026" w:date="2025-11-25T22:01:00Z">
          <w:r>
            <w:rPr>
              <w:i/>
              <w:iCs/>
              <w:sz w:val="24"/>
              <w:vertAlign w:val="superscript"/>
              <w:rPrChange w:id="2235" w:author="WPS_1699502026" w:date="2025-11-25T21:57:00Z">
                <w:rPr>
                  <w:sz w:val="24"/>
                  <w:vertAlign w:val="superscript"/>
                </w:rPr>
              </w:rPrChange>
            </w:rPr>
            <w:delText>n+1</w:delText>
          </w:r>
        </w:del>
      </w:ins>
      <w:ins w:id="2236" w:author="root" w:date="2025-11-25T18:44:00Z">
        <w:r>
          <w:rPr>
            <w:sz w:val="24"/>
          </w:rPr>
          <w:t xml:space="preserve"> is an intermediate velocity and </w:t>
        </w:r>
      </w:ins>
      <m:oMath>
        <m:acc>
          <m:accPr>
            <m:ctrlPr>
              <w:ins w:id="2237" w:author="WPS_1699502026" w:date="2025-11-25T22:01:00Z">
                <w:rPr>
                  <w:rFonts w:ascii="Cambria Math" w:hAnsi="Cambria Math"/>
                  <w:i/>
                  <w:sz w:val="18"/>
                  <w:szCs w:val="18"/>
                  <w:rPrChange w:id="2238" w:author="AI YIFENG" w:date="2025-11-26T15:13:00Z">
                    <w:rPr>
                      <w:rFonts w:ascii="Cambria Math" w:hAnsi="Cambria Math"/>
                      <w:i/>
                      <w:sz w:val="24"/>
                    </w:rPr>
                  </w:rPrChange>
                </w:rPr>
              </w:ins>
            </m:ctrlPr>
          </m:accPr>
          <m:e>
            <w:ins w:id="2239" w:author="WPS_1699502026" w:date="2025-11-25T22:01:00Z">
              <m:r>
                <m:rPr/>
                <w:rPr>
                  <w:rFonts w:ascii="Cambria Math" w:hAnsi="Cambria Math"/>
                  <w:sz w:val="18"/>
                  <w:szCs w:val="18"/>
                  <w:rPrChange w:id="2240" w:author="AI YIFENG" w:date="2025-11-26T15:13:00Z">
                    <w:rPr>
                      <w:rFonts w:ascii="Cambria Math" w:hAnsi="Cambria Math"/>
                      <w:sz w:val="24"/>
                    </w:rPr>
                  </w:rPrChange>
                </w:rPr>
                <m:t>u</m:t>
              </m:r>
            </w:ins>
            <m:ctrlPr>
              <w:ins w:id="2241" w:author="WPS_1699502026" w:date="2025-11-25T22:01:00Z">
                <w:rPr>
                  <w:rFonts w:ascii="Cambria Math" w:hAnsi="Cambria Math"/>
                  <w:i/>
                  <w:sz w:val="18"/>
                  <w:szCs w:val="18"/>
                  <w:rPrChange w:id="2242" w:author="AI YIFENG" w:date="2025-11-26T15:13:00Z">
                    <w:rPr>
                      <w:rFonts w:ascii="Cambria Math" w:hAnsi="Cambria Math"/>
                      <w:i/>
                      <w:sz w:val="24"/>
                    </w:rPr>
                  </w:rPrChange>
                </w:rPr>
              </w:ins>
            </m:ctrlPr>
          </m:e>
        </m:acc>
      </m:oMath>
      <w:ins w:id="2243" w:author="root" w:date="2025-11-25T18:44:00Z">
        <w:del w:id="2244" w:author="WPS_1699502026" w:date="2025-11-25T22:01:00Z">
          <w:r>
            <w:rPr>
              <w:sz w:val="24"/>
              <w:highlight w:val="yellow"/>
            </w:rPr>
            <w:delText>ˆu</w:delText>
          </w:r>
        </w:del>
      </w:ins>
      <w:ins w:id="2245" w:author="root" w:date="2025-11-25T18:44:00Z">
        <w:r>
          <w:rPr>
            <w:sz w:val="24"/>
          </w:rPr>
          <w:t xml:space="preserve"> is the summation of previous solutions. With the discrete time derivative, we initially solve a pressure Poisson equation of the form</w:t>
        </w:r>
      </w:ins>
      <w:ins w:id="2246" w:author="WPS_1699502026" w:date="2025-11-25T22:05:00Z">
        <w:r>
          <w:rPr>
            <w:rFonts w:hint="eastAsia"/>
            <w:sz w:val="24"/>
          </w:rPr>
          <w:t>:</w:t>
        </w:r>
      </w:ins>
      <w:ins w:id="2247" w:author="root" w:date="2025-11-25T18:45:00Z">
        <w:del w:id="2248" w:author="WPS_1699502026" w:date="2025-11-25T22:05:00Z">
          <w:r>
            <w:rPr>
              <w:rFonts w:hint="eastAsia"/>
              <w:sz w:val="24"/>
            </w:rPr>
            <w:delText xml:space="preserve"> </w:delText>
          </w:r>
        </w:del>
      </w:ins>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230"/>
        <w:gridCol w:w="1066"/>
      </w:tblGrid>
      <w:tr w14:paraId="42087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ins w:id="2249" w:author="WPS_1699502026" w:date="2025-11-25T22:05:00Z"/>
        </w:trPr>
        <w:tc>
          <w:tcPr>
            <w:tcW w:w="7230" w:type="dxa"/>
          </w:tcPr>
          <w:p w14:paraId="5307C682">
            <w:pPr>
              <w:widowControl/>
              <w:spacing w:after="0" w:line="240" w:lineRule="auto"/>
              <w:ind w:firstLine="360"/>
              <w:jc w:val="center"/>
              <w:rPr>
                <w:ins w:id="2251" w:author="WPS_1699502026" w:date="2025-11-25T22:05:00Z"/>
                <w:sz w:val="24"/>
              </w:rPr>
              <w:pPrChange w:id="2250" w:author="WPS_1699502026" w:date="2025-11-25T22:08:00Z">
                <w:pPr>
                  <w:widowControl/>
                  <w:spacing w:after="0" w:line="240" w:lineRule="auto"/>
                  <w:ind w:firstLine="360"/>
                  <w:jc w:val="both"/>
                </w:pPr>
              </w:pPrChange>
            </w:pPr>
            <m:oMath>
              <m:sSup>
                <m:sSupPr>
                  <m:ctrlPr>
                    <w:ins w:id="2252" w:author="WPS_1699502026" w:date="2025-11-25T22:06:00Z">
                      <w:rPr>
                        <w:rFonts w:ascii="Cambria Math" w:hAnsi="Cambria Math"/>
                        <w:sz w:val="20"/>
                        <w:szCs w:val="20"/>
                      </w:rPr>
                    </w:ins>
                  </m:ctrlPr>
                </m:sSupPr>
                <m:e>
                  <w:ins w:id="2253" w:author="WPS_1699502026" w:date="2025-11-25T22:06:00Z">
                    <m:r>
                      <m:rPr>
                        <m:sty m:val="p"/>
                      </m:rPr>
                      <w:rPr>
                        <w:rFonts w:ascii="Cambria Math" w:hAnsi="Cambria Math"/>
                        <w:sz w:val="20"/>
                        <w:szCs w:val="20"/>
                      </w:rPr>
                      <m:t>∇</m:t>
                    </m:r>
                  </w:ins>
                  <m:ctrlPr>
                    <w:ins w:id="2254" w:author="WPS_1699502026" w:date="2025-11-25T22:06:00Z">
                      <w:rPr>
                        <w:rFonts w:ascii="Cambria Math" w:hAnsi="Cambria Math"/>
                        <w:sz w:val="20"/>
                        <w:szCs w:val="20"/>
                      </w:rPr>
                    </w:ins>
                  </m:ctrlPr>
                </m:e>
                <m:sup>
                  <w:ins w:id="2255" w:author="WPS_1699502026" w:date="2025-11-25T22:06:00Z">
                    <m:r>
                      <m:rPr>
                        <m:sty m:val="p"/>
                      </m:rPr>
                      <w:rPr>
                        <w:rFonts w:ascii="Cambria Math" w:hAnsi="Cambria Math"/>
                        <w:sz w:val="20"/>
                        <w:szCs w:val="20"/>
                      </w:rPr>
                      <m:t>2</m:t>
                    </m:r>
                  </w:ins>
                  <m:ctrlPr>
                    <w:ins w:id="2256" w:author="WPS_1699502026" w:date="2025-11-25T22:06:00Z">
                      <w:rPr>
                        <w:rFonts w:ascii="Cambria Math" w:hAnsi="Cambria Math"/>
                        <w:sz w:val="20"/>
                        <w:szCs w:val="20"/>
                      </w:rPr>
                    </w:ins>
                  </m:ctrlPr>
                </m:sup>
              </m:sSup>
              <m:sSup>
                <m:sSupPr>
                  <m:ctrlPr>
                    <w:ins w:id="2257" w:author="WPS_1699502026" w:date="2025-11-25T22:06:00Z">
                      <w:rPr>
                        <w:rFonts w:ascii="Cambria Math" w:hAnsi="Cambria Math"/>
                        <w:sz w:val="20"/>
                        <w:szCs w:val="20"/>
                      </w:rPr>
                    </w:ins>
                  </m:ctrlPr>
                </m:sSupPr>
                <m:e>
                  <w:ins w:id="2258" w:author="WPS_1699502026" w:date="2025-11-25T22:06:00Z">
                    <m:r>
                      <m:rPr/>
                      <w:rPr>
                        <w:rFonts w:ascii="Cambria Math" w:hAnsi="Cambria Math"/>
                        <w:sz w:val="20"/>
                        <w:szCs w:val="20"/>
                      </w:rPr>
                      <m:t>p</m:t>
                    </m:r>
                  </w:ins>
                  <m:ctrlPr>
                    <w:ins w:id="2259" w:author="WPS_1699502026" w:date="2025-11-25T22:06:00Z">
                      <w:rPr>
                        <w:rFonts w:ascii="Cambria Math" w:hAnsi="Cambria Math"/>
                        <w:sz w:val="20"/>
                        <w:szCs w:val="20"/>
                      </w:rPr>
                    </w:ins>
                  </m:ctrlPr>
                </m:e>
                <m:sup>
                  <w:ins w:id="2260" w:author="WPS_1699502026" w:date="2025-11-25T22:06:00Z">
                    <m:r>
                      <m:rPr>
                        <m:sty m:val="p"/>
                      </m:rPr>
                      <w:rPr>
                        <w:rFonts w:ascii="Cambria Math" w:hAnsi="Cambria Math"/>
                        <w:sz w:val="20"/>
                        <w:szCs w:val="20"/>
                      </w:rPr>
                      <m:t>n+1</m:t>
                    </m:r>
                  </w:ins>
                  <m:ctrlPr>
                    <w:ins w:id="2261" w:author="WPS_1699502026" w:date="2025-11-25T22:06:00Z">
                      <w:rPr>
                        <w:rFonts w:ascii="Cambria Math" w:hAnsi="Cambria Math"/>
                        <w:sz w:val="20"/>
                        <w:szCs w:val="20"/>
                      </w:rPr>
                    </w:ins>
                  </m:ctrlPr>
                </m:sup>
              </m:sSup>
              <w:ins w:id="2262" w:author="WPS_1699502026" w:date="2025-11-25T22:06:00Z">
                <m:r>
                  <m:rPr>
                    <m:sty m:val="p"/>
                  </m:rPr>
                  <w:rPr>
                    <w:rFonts w:ascii="Cambria Math" w:hAnsi="Cambria Math"/>
                    <w:sz w:val="20"/>
                    <w:szCs w:val="20"/>
                  </w:rPr>
                  <m:t>=∇∙</m:t>
                </m:r>
              </w:ins>
            </m:oMath>
            <w:ins w:id="2263" w:author="WPS_1699502026" w:date="2025-11-25T22:08:00Z">
              <w:r>
                <w:rPr>
                  <w:rFonts w:hint="eastAsia" w:hAnsi="Cambria Math"/>
                  <w:sz w:val="20"/>
                  <w:szCs w:val="20"/>
                </w:rPr>
                <w:t xml:space="preserve"> </w:t>
              </w:r>
            </w:ins>
            <w:ins w:id="2264" w:author="WPS_1699502026" w:date="2025-11-25T22:07:00Z">
              <w:r>
                <w:rPr>
                  <w:rFonts w:hint="eastAsia" w:hAnsi="Cambria Math"/>
                  <w:sz w:val="20"/>
                  <w:szCs w:val="20"/>
                </w:rPr>
                <w:t>(</w:t>
              </w:r>
            </w:ins>
            <m:oMath>
              <m:f>
                <m:fPr>
                  <m:ctrlPr>
                    <w:ins w:id="2265" w:author="WPS_1699502026" w:date="2025-11-25T22:07:00Z">
                      <w:rPr>
                        <w:rFonts w:ascii="Cambria Math" w:hAnsi="Cambria Math"/>
                        <w:i/>
                        <w:sz w:val="20"/>
                        <w:szCs w:val="20"/>
                      </w:rPr>
                    </w:ins>
                  </m:ctrlPr>
                </m:fPr>
                <m:num>
                  <m:acc>
                    <m:accPr>
                      <m:ctrlPr>
                        <w:ins w:id="2266" w:author="WPS_1699502026" w:date="2025-11-25T22:07:00Z">
                          <w:rPr>
                            <w:rFonts w:ascii="Cambria Math" w:hAnsi="Cambria Math"/>
                            <w:i/>
                            <w:sz w:val="20"/>
                            <w:szCs w:val="20"/>
                          </w:rPr>
                        </w:ins>
                      </m:ctrlPr>
                    </m:accPr>
                    <m:e>
                      <w:ins w:id="2267" w:author="WPS_1699502026" w:date="2025-11-25T22:07:00Z">
                        <m:r>
                          <m:rPr>
                            <m:sty m:val="bi"/>
                          </m:rPr>
                          <w:rPr>
                            <w:rFonts w:ascii="Cambria Math" w:hAnsi="Cambria Math"/>
                            <w:sz w:val="20"/>
                            <w:szCs w:val="20"/>
                          </w:rPr>
                          <m:t>u</m:t>
                        </m:r>
                      </w:ins>
                      <m:ctrlPr>
                        <w:ins w:id="2268" w:author="WPS_1699502026" w:date="2025-11-25T22:07:00Z">
                          <w:rPr>
                            <w:rFonts w:ascii="Cambria Math" w:hAnsi="Cambria Math"/>
                            <w:i/>
                            <w:sz w:val="20"/>
                            <w:szCs w:val="20"/>
                          </w:rPr>
                        </w:ins>
                      </m:ctrlPr>
                    </m:e>
                  </m:acc>
                  <m:ctrlPr>
                    <w:ins w:id="2269" w:author="WPS_1699502026" w:date="2025-11-25T22:07:00Z">
                      <w:rPr>
                        <w:rFonts w:ascii="Cambria Math" w:hAnsi="Cambria Math"/>
                        <w:i/>
                        <w:sz w:val="20"/>
                        <w:szCs w:val="20"/>
                      </w:rPr>
                    </w:ins>
                  </m:ctrlPr>
                </m:num>
                <m:den>
                  <w:ins w:id="2270" w:author="WPS_1699502026" w:date="2025-11-25T22:07:00Z">
                    <m:r>
                      <m:rPr/>
                      <w:rPr>
                        <w:rFonts w:ascii="Cambria Math" w:hAnsi="Cambria Math"/>
                        <w:sz w:val="20"/>
                        <w:szCs w:val="20"/>
                      </w:rPr>
                      <m:t>∆t</m:t>
                    </m:r>
                  </w:ins>
                  <m:ctrlPr>
                    <w:ins w:id="2271" w:author="WPS_1699502026" w:date="2025-11-25T22:07:00Z">
                      <w:rPr>
                        <w:rFonts w:ascii="Cambria Math" w:hAnsi="Cambria Math"/>
                        <w:i/>
                        <w:sz w:val="20"/>
                        <w:szCs w:val="20"/>
                      </w:rPr>
                    </w:ins>
                  </m:ctrlPr>
                </m:den>
              </m:f>
              <w:ins w:id="2272" w:author="WPS_1699502026" w:date="2025-11-25T22:07:00Z">
                <m:r>
                  <m:rPr/>
                  <w:rPr>
                    <w:rFonts w:ascii="Cambria Math" w:hAnsi="Cambria Math"/>
                    <w:sz w:val="20"/>
                    <w:szCs w:val="20"/>
                  </w:rPr>
                  <m:t>−</m:t>
                </m:r>
              </w:ins>
              <m:sSup>
                <m:sSupPr>
                  <m:ctrlPr>
                    <w:ins w:id="2273" w:author="WPS_1699502026" w:date="2025-11-25T22:08:00Z">
                      <w:rPr>
                        <w:rFonts w:ascii="Cambria Math" w:hAnsi="Cambria Math"/>
                        <w:i/>
                        <w:sz w:val="20"/>
                        <w:szCs w:val="20"/>
                      </w:rPr>
                    </w:ins>
                  </m:ctrlPr>
                </m:sSupPr>
                <m:e>
                  <w:ins w:id="2274" w:author="WPS_1699502026" w:date="2025-11-25T22:08:00Z">
                    <m:r>
                      <m:rPr>
                        <m:sty m:val="p"/>
                      </m:rPr>
                      <w:rPr>
                        <w:rFonts w:ascii="Cambria Math" w:hAnsi="Cambria Math"/>
                        <w:sz w:val="20"/>
                        <w:szCs w:val="20"/>
                      </w:rPr>
                      <m:t>Ν</m:t>
                    </m:r>
                  </w:ins>
                  <m:ctrlPr>
                    <w:ins w:id="2275" w:author="WPS_1699502026" w:date="2025-11-25T22:08:00Z">
                      <w:rPr>
                        <w:rFonts w:ascii="Cambria Math" w:hAnsi="Cambria Math"/>
                        <w:i/>
                        <w:sz w:val="20"/>
                        <w:szCs w:val="20"/>
                      </w:rPr>
                    </w:ins>
                  </m:ctrlPr>
                </m:e>
                <m:sup>
                  <w:ins w:id="2276" w:author="WPS_1699502026" w:date="2025-11-25T22:08:00Z">
                    <m:r>
                      <m:rPr/>
                      <w:rPr>
                        <w:rFonts w:ascii="Cambria Math" w:hAnsi="Cambria Math"/>
                        <w:sz w:val="20"/>
                        <w:szCs w:val="20"/>
                      </w:rPr>
                      <m:t>∗,n+1</m:t>
                    </m:r>
                  </w:ins>
                  <m:ctrlPr>
                    <w:ins w:id="2277" w:author="WPS_1699502026" w:date="2025-11-25T22:08:00Z">
                      <w:rPr>
                        <w:rFonts w:ascii="Cambria Math" w:hAnsi="Cambria Math"/>
                        <w:i/>
                        <w:sz w:val="20"/>
                        <w:szCs w:val="20"/>
                      </w:rPr>
                    </w:ins>
                  </m:ctrlPr>
                </m:sup>
              </m:sSup>
            </m:oMath>
            <w:ins w:id="2278" w:author="WPS_1699502026" w:date="2025-11-25T22:07:00Z">
              <w:r>
                <w:rPr>
                  <w:rFonts w:hint="eastAsia" w:hAnsi="Cambria Math"/>
                  <w:sz w:val="20"/>
                  <w:szCs w:val="20"/>
                </w:rPr>
                <w:t>)</w:t>
              </w:r>
            </w:ins>
          </w:p>
        </w:tc>
        <w:tc>
          <w:tcPr>
            <w:tcW w:w="1066" w:type="dxa"/>
          </w:tcPr>
          <w:p w14:paraId="3FA89929">
            <w:pPr>
              <w:spacing w:before="156" w:beforeLines="50" w:after="0" w:line="240" w:lineRule="auto"/>
              <w:jc w:val="center"/>
              <w:rPr>
                <w:ins w:id="2279" w:author="WPS_1699502026" w:date="2025-11-25T22:05:00Z"/>
                <w:sz w:val="24"/>
              </w:rPr>
            </w:pPr>
            <w:ins w:id="2280" w:author="WPS_1699502026" w:date="2025-11-25T22:05:00Z">
              <w:r>
                <w:rPr>
                  <w:sz w:val="24"/>
                </w:rPr>
                <w:t>(1</w:t>
              </w:r>
            </w:ins>
            <w:ins w:id="2281" w:author="WPS_1699502026" w:date="2025-11-25T22:09:00Z">
              <w:r>
                <w:rPr>
                  <w:rFonts w:hint="eastAsia"/>
                  <w:sz w:val="24"/>
                </w:rPr>
                <w:t>4</w:t>
              </w:r>
            </w:ins>
            <w:ins w:id="2282" w:author="WPS_1699502026" w:date="2025-11-25T22:05:00Z">
              <w:r>
                <w:rPr>
                  <w:sz w:val="24"/>
                </w:rPr>
                <w:t>)</w:t>
              </w:r>
            </w:ins>
          </w:p>
        </w:tc>
      </w:tr>
    </w:tbl>
    <w:p w14:paraId="5AF3892E">
      <w:pPr>
        <w:widowControl/>
        <w:ind w:firstLine="360"/>
        <w:jc w:val="both"/>
        <w:rPr>
          <w:ins w:id="2283" w:author="root" w:date="2025-11-25T18:45:00Z"/>
          <w:del w:id="2284" w:author="WPS_1699502026" w:date="2025-11-25T22:09:00Z"/>
          <w:sz w:val="24"/>
        </w:rPr>
      </w:pPr>
    </w:p>
    <w:p w14:paraId="4BE28619">
      <w:pPr>
        <w:widowControl/>
        <w:ind w:firstLine="360"/>
        <w:jc w:val="both"/>
        <w:rPr>
          <w:ins w:id="2285" w:author="root" w:date="2025-11-25T18:45:00Z"/>
          <w:del w:id="2286" w:author="WPS_1699502026" w:date="2025-11-25T22:09:00Z"/>
          <w:sz w:val="24"/>
        </w:rPr>
      </w:pPr>
      <w:ins w:id="2287" w:author="root" w:date="2025-11-25T18:45:00Z">
        <w:del w:id="2288" w:author="WPS_1699502026" w:date="2025-11-25T22:09:00Z">
          <w:r>
            <w:rPr/>
            <w:drawing>
              <wp:inline distT="0" distB="0" distL="0" distR="0">
                <wp:extent cx="1377950" cy="30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1420497" cy="314148"/>
                        </a:xfrm>
                        <a:prstGeom prst="rect">
                          <a:avLst/>
                        </a:prstGeom>
                      </pic:spPr>
                    </pic:pic>
                  </a:graphicData>
                </a:graphic>
              </wp:inline>
            </w:drawing>
          </w:r>
        </w:del>
      </w:ins>
    </w:p>
    <w:p w14:paraId="4C3F457F">
      <w:pPr>
        <w:widowControl/>
        <w:ind w:firstLine="0"/>
        <w:jc w:val="both"/>
        <w:rPr>
          <w:ins w:id="2292" w:author="WPS_1699502026" w:date="2025-11-25T22:10:00Z"/>
          <w:sz w:val="24"/>
        </w:rPr>
        <w:pPrChange w:id="2291" w:author="WPS_1699502026" w:date="2025-11-25T22:09:00Z">
          <w:pPr>
            <w:widowControl/>
            <w:ind w:firstLine="360"/>
            <w:jc w:val="both"/>
          </w:pPr>
        </w:pPrChange>
      </w:pPr>
      <w:ins w:id="2293" w:author="root" w:date="2025-11-25T18:45:00Z">
        <w:r>
          <w:rPr>
            <w:sz w:val="24"/>
          </w:rPr>
          <w:t>and use consistent Neumann boundary conditions prescribed as</w:t>
        </w:r>
      </w:ins>
      <w:ins w:id="2294" w:author="WPS_1699502026" w:date="2025-11-25T22:10:00Z">
        <w:r>
          <w:rPr>
            <w:rFonts w:hint="eastAsia"/>
            <w:sz w:val="24"/>
          </w:rPr>
          <w:t>:</w:t>
        </w:r>
      </w:ins>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230"/>
        <w:gridCol w:w="1066"/>
      </w:tblGrid>
      <w:tr w14:paraId="4336E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ins w:id="2295" w:author="WPS_1699502026" w:date="2025-11-25T22:10:00Z"/>
        </w:trPr>
        <w:tc>
          <w:tcPr>
            <w:tcW w:w="7230" w:type="dxa"/>
          </w:tcPr>
          <w:p w14:paraId="3259FFDD">
            <w:pPr>
              <w:widowControl/>
              <w:spacing w:after="0" w:line="240" w:lineRule="auto"/>
              <w:ind w:firstLine="360"/>
              <w:jc w:val="center"/>
              <w:rPr>
                <w:ins w:id="2296" w:author="WPS_1699502026" w:date="2025-11-25T22:10:00Z"/>
                <w:sz w:val="24"/>
              </w:rPr>
            </w:pPr>
            <m:oMath>
              <m:f>
                <m:fPr>
                  <m:ctrlPr>
                    <w:ins w:id="2297" w:author="WPS_1699502026" w:date="2025-11-25T22:15:00Z">
                      <w:rPr>
                        <w:rFonts w:ascii="Cambria Math" w:hAnsi="Cambria Math"/>
                        <w:sz w:val="20"/>
                        <w:szCs w:val="20"/>
                      </w:rPr>
                    </w:ins>
                  </m:ctrlPr>
                </m:fPr>
                <m:num>
                  <w:ins w:id="2298" w:author="WPS_1699502026" w:date="2025-11-25T22:15:00Z">
                    <m:r>
                      <m:rPr/>
                      <w:rPr>
                        <w:rFonts w:ascii="Cambria Math" w:hAnsi="Cambria Math"/>
                        <w:sz w:val="20"/>
                        <w:szCs w:val="20"/>
                      </w:rPr>
                      <m:t>∂</m:t>
                    </m:r>
                  </w:ins>
                  <m:sSup>
                    <m:sSupPr>
                      <m:ctrlPr>
                        <w:ins w:id="2299" w:author="WPS_1699502026" w:date="2025-11-25T22:15:00Z">
                          <w:rPr>
                            <w:rFonts w:ascii="Cambria Math" w:hAnsi="Cambria Math"/>
                            <w:i/>
                            <w:sz w:val="20"/>
                            <w:szCs w:val="20"/>
                          </w:rPr>
                        </w:ins>
                      </m:ctrlPr>
                    </m:sSupPr>
                    <m:e>
                      <w:ins w:id="2300" w:author="WPS_1699502026" w:date="2025-11-25T22:15:00Z">
                        <m:r>
                          <m:rPr/>
                          <w:rPr>
                            <w:rFonts w:ascii="Cambria Math" w:hAnsi="Cambria Math"/>
                            <w:sz w:val="20"/>
                            <w:szCs w:val="20"/>
                          </w:rPr>
                          <m:t>p</m:t>
                        </m:r>
                      </w:ins>
                      <m:ctrlPr>
                        <w:ins w:id="2301" w:author="WPS_1699502026" w:date="2025-11-25T22:15:00Z">
                          <w:rPr>
                            <w:rFonts w:ascii="Cambria Math" w:hAnsi="Cambria Math"/>
                            <w:i/>
                            <w:sz w:val="20"/>
                            <w:szCs w:val="20"/>
                          </w:rPr>
                        </w:ins>
                      </m:ctrlPr>
                    </m:e>
                    <m:sup>
                      <w:ins w:id="2302" w:author="WPS_1699502026" w:date="2025-11-25T22:15:00Z">
                        <m:r>
                          <m:rPr/>
                          <w:rPr>
                            <w:rFonts w:ascii="Cambria Math" w:hAnsi="Cambria Math"/>
                            <w:sz w:val="20"/>
                            <w:szCs w:val="20"/>
                          </w:rPr>
                          <m:t>n+1</m:t>
                        </m:r>
                      </w:ins>
                      <m:ctrlPr>
                        <w:ins w:id="2303" w:author="WPS_1699502026" w:date="2025-11-25T22:15:00Z">
                          <w:rPr>
                            <w:rFonts w:ascii="Cambria Math" w:hAnsi="Cambria Math"/>
                            <w:i/>
                            <w:sz w:val="20"/>
                            <w:szCs w:val="20"/>
                          </w:rPr>
                        </w:ins>
                      </m:ctrlPr>
                    </m:sup>
                  </m:sSup>
                  <m:ctrlPr>
                    <w:ins w:id="2304" w:author="WPS_1699502026" w:date="2025-11-25T22:15:00Z">
                      <w:rPr>
                        <w:rFonts w:ascii="Cambria Math" w:hAnsi="Cambria Math"/>
                        <w:sz w:val="20"/>
                        <w:szCs w:val="20"/>
                      </w:rPr>
                    </w:ins>
                  </m:ctrlPr>
                </m:num>
                <m:den>
                  <w:ins w:id="2305" w:author="WPS_1699502026" w:date="2025-11-25T22:15:00Z">
                    <m:r>
                      <m:rPr/>
                      <w:rPr>
                        <w:rFonts w:ascii="Cambria Math" w:hAnsi="Cambria Math"/>
                        <w:sz w:val="20"/>
                        <w:szCs w:val="20"/>
                      </w:rPr>
                      <m:t>∂n</m:t>
                    </m:r>
                  </w:ins>
                  <m:ctrlPr>
                    <w:ins w:id="2306" w:author="WPS_1699502026" w:date="2025-11-25T22:15:00Z">
                      <w:rPr>
                        <w:rFonts w:ascii="Cambria Math" w:hAnsi="Cambria Math"/>
                        <w:sz w:val="20"/>
                        <w:szCs w:val="20"/>
                      </w:rPr>
                    </w:ins>
                  </m:ctrlPr>
                </m:den>
              </m:f>
              <w:ins w:id="2307" w:author="WPS_1699502026" w:date="2025-11-25T22:10:00Z">
                <m:r>
                  <m:rPr>
                    <m:sty m:val="p"/>
                  </m:rPr>
                  <w:rPr>
                    <w:rFonts w:ascii="Cambria Math" w:hAnsi="Cambria Math"/>
                    <w:sz w:val="20"/>
                    <w:szCs w:val="20"/>
                  </w:rPr>
                  <m:t>=</m:t>
                </m:r>
              </w:ins>
            </m:oMath>
            <w:ins w:id="2308" w:author="WPS_1699502026" w:date="2025-11-25T22:25:00Z">
              <w:r>
                <w:rPr>
                  <w:rFonts w:hint="eastAsia" w:hAnsi="Cambria Math"/>
                  <w:sz w:val="20"/>
                  <w:szCs w:val="20"/>
                </w:rPr>
                <w:t>-</w:t>
              </w:r>
            </w:ins>
            <w:ins w:id="2309" w:author="WPS_1699502026" w:date="2025-11-25T22:16:00Z">
              <w:r>
                <w:rPr>
                  <w:rFonts w:hint="eastAsia" w:hAnsi="Cambria Math"/>
                  <w:sz w:val="20"/>
                  <w:szCs w:val="20"/>
                </w:rPr>
                <w:t>[</w:t>
              </w:r>
            </w:ins>
            <m:oMath>
              <m:f>
                <m:fPr>
                  <m:ctrlPr>
                    <w:ins w:id="2310" w:author="WPS_1699502026" w:date="2025-11-25T22:16:00Z">
                      <w:rPr>
                        <w:rFonts w:ascii="Cambria Math" w:hAnsi="Cambria Math"/>
                        <w:i/>
                        <w:sz w:val="20"/>
                        <w:szCs w:val="20"/>
                      </w:rPr>
                    </w:ins>
                  </m:ctrlPr>
                </m:fPr>
                <m:num>
                  <w:ins w:id="2311" w:author="WPS_1699502026" w:date="2025-11-25T22:16:00Z">
                    <m:r>
                      <m:rPr/>
                      <w:rPr>
                        <w:rFonts w:ascii="Cambria Math" w:hAnsi="Cambria Math"/>
                        <w:sz w:val="20"/>
                        <w:szCs w:val="20"/>
                      </w:rPr>
                      <m:t>∂</m:t>
                    </m:r>
                  </w:ins>
                  <m:sSup>
                    <m:sSupPr>
                      <m:ctrlPr>
                        <w:ins w:id="2312" w:author="WPS_1699502026" w:date="2025-11-25T22:16:00Z">
                          <w:rPr>
                            <w:rFonts w:ascii="Cambria Math" w:hAnsi="Cambria Math"/>
                            <w:i/>
                            <w:sz w:val="20"/>
                            <w:szCs w:val="20"/>
                          </w:rPr>
                        </w:ins>
                      </m:ctrlPr>
                    </m:sSupPr>
                    <m:e>
                      <w:ins w:id="2313" w:author="WPS_1699502026" w:date="2025-11-25T22:16:00Z">
                        <m:r>
                          <m:rPr>
                            <m:sty m:val="bi"/>
                          </m:rPr>
                          <w:rPr>
                            <w:rFonts w:ascii="Cambria Math" w:hAnsi="Cambria Math"/>
                            <w:sz w:val="20"/>
                            <w:szCs w:val="20"/>
                          </w:rPr>
                          <m:t>u</m:t>
                        </m:r>
                      </w:ins>
                      <m:ctrlPr>
                        <w:ins w:id="2314" w:author="WPS_1699502026" w:date="2025-11-25T22:16:00Z">
                          <w:rPr>
                            <w:rFonts w:ascii="Cambria Math" w:hAnsi="Cambria Math"/>
                            <w:i/>
                            <w:sz w:val="20"/>
                            <w:szCs w:val="20"/>
                          </w:rPr>
                        </w:ins>
                      </m:ctrlPr>
                    </m:e>
                    <m:sup>
                      <w:ins w:id="2315" w:author="WPS_1699502026" w:date="2025-11-25T22:16:00Z">
                        <m:r>
                          <m:rPr/>
                          <w:rPr>
                            <w:rFonts w:ascii="Cambria Math" w:hAnsi="Cambria Math"/>
                            <w:sz w:val="20"/>
                            <w:szCs w:val="20"/>
                          </w:rPr>
                          <m:t>n+1</m:t>
                        </m:r>
                      </w:ins>
                      <m:ctrlPr>
                        <w:ins w:id="2316" w:author="WPS_1699502026" w:date="2025-11-25T22:16:00Z">
                          <w:rPr>
                            <w:rFonts w:ascii="Cambria Math" w:hAnsi="Cambria Math"/>
                            <w:i/>
                            <w:sz w:val="20"/>
                            <w:szCs w:val="20"/>
                          </w:rPr>
                        </w:ins>
                      </m:ctrlPr>
                    </m:sup>
                  </m:sSup>
                  <m:ctrlPr>
                    <w:ins w:id="2317" w:author="WPS_1699502026" w:date="2025-11-25T22:16:00Z">
                      <w:rPr>
                        <w:rFonts w:ascii="Cambria Math" w:hAnsi="Cambria Math"/>
                        <w:i/>
                        <w:sz w:val="20"/>
                        <w:szCs w:val="20"/>
                      </w:rPr>
                    </w:ins>
                  </m:ctrlPr>
                </m:num>
                <m:den>
                  <w:ins w:id="2318" w:author="WPS_1699502026" w:date="2025-11-25T22:16:00Z">
                    <m:r>
                      <m:rPr/>
                      <w:rPr>
                        <w:rFonts w:ascii="Cambria Math" w:hAnsi="Cambria Math"/>
                        <w:sz w:val="20"/>
                        <w:szCs w:val="20"/>
                      </w:rPr>
                      <m:t>∂t</m:t>
                    </m:r>
                  </w:ins>
                  <m:ctrlPr>
                    <w:ins w:id="2319" w:author="WPS_1699502026" w:date="2025-11-25T22:16:00Z">
                      <w:rPr>
                        <w:rFonts w:ascii="Cambria Math" w:hAnsi="Cambria Math"/>
                        <w:i/>
                        <w:sz w:val="20"/>
                        <w:szCs w:val="20"/>
                      </w:rPr>
                    </w:ins>
                  </m:ctrlPr>
                </m:den>
              </m:f>
              <w:ins w:id="2320" w:author="WPS_1699502026" w:date="2025-11-25T22:17:00Z">
                <m:r>
                  <m:rPr/>
                  <w:rPr>
                    <w:rFonts w:ascii="Cambria Math" w:hAnsi="Cambria Math"/>
                    <w:sz w:val="20"/>
                    <w:szCs w:val="20"/>
                  </w:rPr>
                  <m:t>+</m:t>
                </m:r>
              </w:ins>
              <w:ins w:id="2321" w:author="WPS_1699502026" w:date="2025-11-25T22:20:00Z">
                <m:r>
                  <m:rPr/>
                  <w:rPr>
                    <w:rFonts w:ascii="Cambria Math" w:hAnsi="Cambria Math" w:cs="Cambria Math"/>
                    <w:sz w:val="20"/>
                    <w:szCs w:val="20"/>
                  </w:rPr>
                  <m:t>ν</m:t>
                </m:r>
              </w:ins>
              <m:sSup>
                <m:sSupPr>
                  <m:ctrlPr>
                    <w:ins w:id="2322" w:author="WPS_1699502026" w:date="2025-11-25T22:18:00Z">
                      <w:rPr>
                        <w:rFonts w:ascii="Cambria Math" w:hAnsi="Cambria Math"/>
                        <w:i/>
                        <w:sz w:val="20"/>
                        <w:szCs w:val="20"/>
                      </w:rPr>
                    </w:ins>
                  </m:ctrlPr>
                </m:sSupPr>
                <m:e>
                  <w:ins w:id="2323" w:author="WPS_1699502026" w:date="2025-11-25T22:18:00Z">
                    <m:r>
                      <m:rPr/>
                      <w:rPr>
                        <w:rFonts w:ascii="Cambria Math" w:hAnsi="Cambria Math"/>
                        <w:sz w:val="20"/>
                        <w:szCs w:val="20"/>
                      </w:rPr>
                      <m:t>(</m:t>
                    </m:r>
                  </w:ins>
                  <w:ins w:id="2324" w:author="WPS_1699502026" w:date="2025-11-25T22:18:00Z">
                    <m:r>
                      <m:rPr>
                        <m:sty m:val="p"/>
                      </m:rPr>
                      <w:rPr>
                        <w:rFonts w:ascii="Cambria Math" w:hAnsi="Cambria Math"/>
                        <w:sz w:val="20"/>
                        <w:szCs w:val="20"/>
                      </w:rPr>
                      <m:t>∇</m:t>
                    </m:r>
                  </w:ins>
                  <w:ins w:id="2325" w:author="WPS_1699502026" w:date="2025-11-25T22:18:00Z">
                    <m:r>
                      <m:rPr/>
                      <w:rPr>
                        <w:rFonts w:ascii="Cambria Math" w:hAnsi="Cambria Math"/>
                        <w:sz w:val="20"/>
                        <w:szCs w:val="20"/>
                      </w:rPr>
                      <m:t>×</m:t>
                    </m:r>
                  </w:ins>
                  <w:ins w:id="2326" w:author="WPS_1699502026" w:date="2025-11-25T22:18:00Z">
                    <m:r>
                      <m:rPr>
                        <m:sty m:val="p"/>
                      </m:rPr>
                      <w:rPr>
                        <w:rFonts w:ascii="Cambria Math" w:hAnsi="Cambria Math"/>
                        <w:sz w:val="20"/>
                        <w:szCs w:val="20"/>
                      </w:rPr>
                      <m:t>∇</m:t>
                    </m:r>
                  </w:ins>
                  <w:ins w:id="2327" w:author="WPS_1699502026" w:date="2025-11-25T22:18:00Z">
                    <m:r>
                      <m:rPr/>
                      <w:rPr>
                        <w:rFonts w:ascii="Cambria Math" w:hAnsi="Cambria Math"/>
                        <w:sz w:val="20"/>
                        <w:szCs w:val="20"/>
                      </w:rPr>
                      <m:t>×</m:t>
                    </m:r>
                  </w:ins>
                  <w:ins w:id="2328" w:author="WPS_1699502026" w:date="2025-11-25T22:18:00Z">
                    <m:r>
                      <m:rPr>
                        <m:sty m:val="b"/>
                      </m:rPr>
                      <w:rPr>
                        <w:rFonts w:ascii="Cambria Math" w:hAnsi="Cambria Math"/>
                        <w:sz w:val="20"/>
                        <w:szCs w:val="20"/>
                      </w:rPr>
                      <m:t>u</m:t>
                    </m:r>
                  </w:ins>
                  <w:ins w:id="2329" w:author="WPS_1699502026" w:date="2025-11-25T22:18:00Z">
                    <m:r>
                      <m:rPr/>
                      <w:rPr>
                        <w:rFonts w:ascii="Cambria Math" w:hAnsi="Cambria Math"/>
                        <w:sz w:val="20"/>
                        <w:szCs w:val="20"/>
                      </w:rPr>
                      <m:t>)</m:t>
                    </m:r>
                  </w:ins>
                  <m:ctrlPr>
                    <w:ins w:id="2330" w:author="WPS_1699502026" w:date="2025-11-25T22:18:00Z">
                      <w:rPr>
                        <w:rFonts w:ascii="Cambria Math" w:hAnsi="Cambria Math"/>
                        <w:i/>
                        <w:sz w:val="20"/>
                        <w:szCs w:val="20"/>
                      </w:rPr>
                    </w:ins>
                  </m:ctrlPr>
                </m:e>
                <m:sup>
                  <w:ins w:id="2331" w:author="WPS_1699502026" w:date="2025-11-25T22:18:00Z">
                    <m:r>
                      <m:rPr/>
                      <w:rPr>
                        <w:rFonts w:ascii="Cambria Math" w:hAnsi="Cambria Math"/>
                        <w:sz w:val="20"/>
                        <w:szCs w:val="20"/>
                      </w:rPr>
                      <m:t>∗,n+1</m:t>
                    </m:r>
                  </w:ins>
                  <m:ctrlPr>
                    <w:ins w:id="2332" w:author="WPS_1699502026" w:date="2025-11-25T22:18:00Z">
                      <w:rPr>
                        <w:rFonts w:ascii="Cambria Math" w:hAnsi="Cambria Math"/>
                        <w:i/>
                        <w:sz w:val="20"/>
                        <w:szCs w:val="20"/>
                      </w:rPr>
                    </w:ins>
                  </m:ctrlPr>
                </m:sup>
              </m:sSup>
              <w:ins w:id="2333" w:author="WPS_1699502026" w:date="2025-11-25T22:18:00Z">
                <m:r>
                  <m:rPr/>
                  <w:rPr>
                    <w:rFonts w:ascii="Cambria Math" w:hAnsi="Cambria Math"/>
                    <w:sz w:val="20"/>
                    <w:szCs w:val="20"/>
                  </w:rPr>
                  <m:t>+</m:t>
                </m:r>
              </w:ins>
              <m:sSup>
                <m:sSupPr>
                  <m:ctrlPr>
                    <w:ins w:id="2334" w:author="WPS_1699502026" w:date="2025-11-25T22:18:00Z">
                      <w:rPr>
                        <w:rFonts w:ascii="Cambria Math" w:hAnsi="Cambria Math" w:cs="Cambria Math"/>
                        <w:i/>
                        <w:sz w:val="20"/>
                        <w:szCs w:val="20"/>
                      </w:rPr>
                    </w:ins>
                  </m:ctrlPr>
                </m:sSupPr>
                <m:e>
                  <w:ins w:id="2335" w:author="WPS_1699502026" w:date="2025-11-25T22:18:00Z">
                    <m:r>
                      <m:rPr>
                        <m:sty m:val="b"/>
                      </m:rPr>
                      <w:rPr>
                        <w:rFonts w:ascii="Cambria Math" w:hAnsi="Cambria Math" w:cs="Cambria Math"/>
                        <w:sz w:val="20"/>
                        <w:szCs w:val="20"/>
                      </w:rPr>
                      <m:t>Ν</m:t>
                    </m:r>
                  </w:ins>
                  <m:ctrlPr>
                    <w:ins w:id="2336" w:author="WPS_1699502026" w:date="2025-11-25T22:18:00Z">
                      <w:rPr>
                        <w:rFonts w:ascii="Cambria Math" w:hAnsi="Cambria Math" w:cs="Cambria Math"/>
                        <w:i/>
                        <w:sz w:val="20"/>
                        <w:szCs w:val="20"/>
                      </w:rPr>
                    </w:ins>
                  </m:ctrlPr>
                </m:e>
                <m:sup>
                  <w:ins w:id="2337" w:author="WPS_1699502026" w:date="2025-11-25T22:18:00Z">
                    <m:r>
                      <m:rPr/>
                      <w:rPr>
                        <w:rFonts w:ascii="Cambria Math" w:hAnsi="Cambria Math" w:cs="Cambria Math"/>
                        <w:sz w:val="20"/>
                        <w:szCs w:val="20"/>
                      </w:rPr>
                      <m:t>∗</m:t>
                    </m:r>
                  </w:ins>
                  <w:ins w:id="2338" w:author="WPS_1699502026" w:date="2025-11-25T22:19:00Z">
                    <m:r>
                      <m:rPr/>
                      <w:rPr>
                        <w:rFonts w:ascii="Cambria Math" w:hAnsi="Cambria Math" w:cs="Cambria Math"/>
                        <w:sz w:val="20"/>
                        <w:szCs w:val="20"/>
                      </w:rPr>
                      <m:t>,n+1</m:t>
                    </m:r>
                  </w:ins>
                  <m:ctrlPr>
                    <w:ins w:id="2339" w:author="WPS_1699502026" w:date="2025-11-25T22:18:00Z">
                      <w:rPr>
                        <w:rFonts w:ascii="Cambria Math" w:hAnsi="Cambria Math" w:cs="Cambria Math"/>
                        <w:i/>
                        <w:sz w:val="20"/>
                        <w:szCs w:val="20"/>
                      </w:rPr>
                    </w:ins>
                  </m:ctrlPr>
                </m:sup>
              </m:sSup>
              <w:ins w:id="2340" w:author="WPS_1699502026" w:date="2025-11-25T22:19:00Z">
                <m:r>
                  <m:rPr/>
                  <w:rPr>
                    <w:rFonts w:ascii="Cambria Math" w:hAnsi="Cambria Math" w:cs="Cambria Math"/>
                    <w:sz w:val="20"/>
                    <w:szCs w:val="20"/>
                  </w:rPr>
                  <m:t>]</m:t>
                </m:r>
              </w:ins>
              <w:ins w:id="2341" w:author="WPS_1699502026" w:date="2025-11-25T22:24:00Z">
                <m:r>
                  <m:rPr/>
                  <w:rPr>
                    <w:rFonts w:ascii="Cambria Math" w:hAnsi="Cambria Math" w:cs="Cambria Math"/>
                    <w:sz w:val="20"/>
                    <w:szCs w:val="20"/>
                  </w:rPr>
                  <m:t>∙</m:t>
                </m:r>
              </w:ins>
              <w:ins w:id="2342" w:author="WPS_1699502026" w:date="2025-11-25T22:24:00Z">
                <m:r>
                  <m:rPr>
                    <m:sty m:val="b"/>
                  </m:rPr>
                  <w:rPr>
                    <w:rFonts w:ascii="Cambria Math" w:hAnsi="Cambria Math" w:cs="Cambria Math"/>
                    <w:sz w:val="20"/>
                    <w:szCs w:val="20"/>
                  </w:rPr>
                  <m:t>n</m:t>
                </m:r>
              </w:ins>
            </m:oMath>
          </w:p>
        </w:tc>
        <w:tc>
          <w:tcPr>
            <w:tcW w:w="1066" w:type="dxa"/>
          </w:tcPr>
          <w:p w14:paraId="7DE1318D">
            <w:pPr>
              <w:spacing w:before="156" w:beforeLines="50" w:after="0" w:line="240" w:lineRule="auto"/>
              <w:jc w:val="center"/>
              <w:rPr>
                <w:ins w:id="2343" w:author="WPS_1699502026" w:date="2025-11-25T22:10:00Z"/>
                <w:sz w:val="24"/>
              </w:rPr>
            </w:pPr>
            <w:ins w:id="2344" w:author="WPS_1699502026" w:date="2025-11-25T22:10:00Z">
              <w:r>
                <w:rPr>
                  <w:sz w:val="24"/>
                </w:rPr>
                <w:t>(1</w:t>
              </w:r>
            </w:ins>
            <w:ins w:id="2345" w:author="WPS_1699502026" w:date="2025-11-25T22:15:00Z">
              <w:r>
                <w:rPr>
                  <w:rFonts w:hint="eastAsia"/>
                  <w:sz w:val="24"/>
                </w:rPr>
                <w:t>5</w:t>
              </w:r>
            </w:ins>
            <w:ins w:id="2346" w:author="WPS_1699502026" w:date="2025-11-25T22:10:00Z">
              <w:r>
                <w:rPr>
                  <w:sz w:val="24"/>
                </w:rPr>
                <w:t>)</w:t>
              </w:r>
            </w:ins>
          </w:p>
        </w:tc>
      </w:tr>
    </w:tbl>
    <w:p w14:paraId="2C182C59">
      <w:pPr>
        <w:widowControl/>
        <w:ind w:left="420" w:firstLine="420"/>
        <w:jc w:val="both"/>
        <w:rPr>
          <w:ins w:id="2348" w:author="root" w:date="2025-11-25T18:45:00Z"/>
          <w:del w:id="2349" w:author="WPS_1699502026" w:date="2025-11-25T22:31:00Z"/>
          <w:sz w:val="24"/>
        </w:rPr>
        <w:pPrChange w:id="2347" w:author="WPS_1699502026" w:date="2025-11-25T22:31:00Z">
          <w:pPr>
            <w:widowControl/>
            <w:ind w:firstLine="360"/>
            <w:jc w:val="both"/>
          </w:pPr>
        </w:pPrChange>
      </w:pPr>
    </w:p>
    <w:p w14:paraId="366A1E03">
      <w:pPr>
        <w:widowControl/>
        <w:ind w:firstLine="360"/>
        <w:jc w:val="both"/>
        <w:rPr>
          <w:ins w:id="2350" w:author="root" w:date="2025-11-25T18:46:00Z"/>
          <w:del w:id="2351" w:author="WPS_1699502026" w:date="2025-11-25T22:25:00Z"/>
          <w:sz w:val="24"/>
        </w:rPr>
      </w:pPr>
      <w:ins w:id="2352" w:author="root" w:date="2025-11-25T18:46:00Z">
        <w:del w:id="2353" w:author="WPS_1699502026" w:date="2025-11-25T22:31:00Z">
          <w:r>
            <w:rPr/>
            <w:drawing>
              <wp:inline distT="0" distB="0" distL="0" distR="0">
                <wp:extent cx="2540000" cy="3524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2583618" cy="358957"/>
                        </a:xfrm>
                        <a:prstGeom prst="rect">
                          <a:avLst/>
                        </a:prstGeom>
                      </pic:spPr>
                    </pic:pic>
                  </a:graphicData>
                </a:graphic>
              </wp:inline>
            </w:drawing>
          </w:r>
        </w:del>
      </w:ins>
    </w:p>
    <w:p w14:paraId="200E1E1A">
      <w:pPr>
        <w:widowControl/>
        <w:ind w:firstLine="0"/>
        <w:jc w:val="both"/>
        <w:rPr>
          <w:ins w:id="2357" w:author="root" w:date="2025-11-25T18:46:00Z"/>
          <w:sz w:val="24"/>
        </w:rPr>
        <w:pPrChange w:id="2356" w:author="WPS_1699502026" w:date="2025-11-25T22:31:00Z">
          <w:pPr>
            <w:widowControl/>
            <w:ind w:firstLine="360"/>
            <w:jc w:val="both"/>
          </w:pPr>
        </w:pPrChange>
      </w:pPr>
      <w:ins w:id="2358" w:author="root" w:date="2025-11-25T18:50:00Z">
        <w:r>
          <w:rPr>
            <w:rFonts w:hint="eastAsia"/>
            <w:sz w:val="24"/>
          </w:rPr>
          <w:t>T</w:t>
        </w:r>
      </w:ins>
      <w:ins w:id="2359" w:author="root" w:date="2025-11-25T18:46:00Z">
        <w:r>
          <w:rPr>
            <w:sz w:val="24"/>
          </w:rPr>
          <w:t>he advection term is</w:t>
        </w:r>
      </w:ins>
      <w:ins w:id="2360" w:author="root" w:date="2025-11-25T18:50:00Z">
        <w:r>
          <w:rPr>
            <w:rFonts w:hint="eastAsia"/>
            <w:sz w:val="24"/>
          </w:rPr>
          <w:t xml:space="preserve"> </w:t>
        </w:r>
      </w:ins>
      <m:oMath>
        <m:sSup>
          <m:sSupPr>
            <m:ctrlPr>
              <w:ins w:id="2361" w:author="WPS_1699502026" w:date="2025-11-25T22:29:00Z">
                <w:rPr>
                  <w:rFonts w:ascii="Cambria Math" w:hAnsi="Cambria Math" w:cs="Cambria Math"/>
                  <w:i/>
                  <w:sz w:val="20"/>
                  <w:szCs w:val="20"/>
                </w:rPr>
              </w:ins>
            </m:ctrlPr>
          </m:sSupPr>
          <m:e>
            <w:ins w:id="2362" w:author="WPS_1699502026" w:date="2025-11-25T22:29:00Z">
              <m:r>
                <m:rPr>
                  <m:sty m:val="b"/>
                </m:rPr>
                <w:rPr>
                  <w:rFonts w:ascii="Cambria Math" w:hAnsi="Cambria Math" w:cs="Cambria Math"/>
                  <w:sz w:val="20"/>
                  <w:szCs w:val="20"/>
                </w:rPr>
                <m:t>Ν</m:t>
              </m:r>
            </w:ins>
            <m:ctrlPr>
              <w:ins w:id="2363" w:author="WPS_1699502026" w:date="2025-11-25T22:29:00Z">
                <w:rPr>
                  <w:rFonts w:ascii="Cambria Math" w:hAnsi="Cambria Math" w:cs="Cambria Math"/>
                  <w:i/>
                  <w:sz w:val="20"/>
                  <w:szCs w:val="20"/>
                </w:rPr>
              </w:ins>
            </m:ctrlPr>
          </m:e>
          <m:sup>
            <w:ins w:id="2364" w:author="WPS_1699502026" w:date="2025-11-25T22:29:00Z">
              <m:r>
                <m:rPr/>
                <w:rPr>
                  <w:rFonts w:ascii="Cambria Math" w:hAnsi="Cambria Math" w:cs="Cambria Math"/>
                  <w:sz w:val="20"/>
                  <w:szCs w:val="20"/>
                </w:rPr>
                <m:t>∗,n+1</m:t>
              </m:r>
            </w:ins>
            <m:ctrlPr>
              <w:ins w:id="2365" w:author="WPS_1699502026" w:date="2025-11-25T22:29:00Z">
                <w:rPr>
                  <w:rFonts w:ascii="Cambria Math" w:hAnsi="Cambria Math" w:cs="Cambria Math"/>
                  <w:i/>
                  <w:sz w:val="20"/>
                  <w:szCs w:val="20"/>
                </w:rPr>
              </w:ins>
            </m:ctrlPr>
          </m:sup>
        </m:sSup>
        <w:ins w:id="2366" w:author="WPS_1699502026" w:date="2025-11-25T22:29:00Z">
          <m:r>
            <m:rPr/>
            <w:rPr>
              <w:rFonts w:ascii="Cambria Math" w:hAnsi="Cambria Math" w:cs="Cambria Math"/>
              <w:sz w:val="20"/>
              <w:szCs w:val="20"/>
            </w:rPr>
            <m:t>=</m:t>
          </m:r>
        </w:ins>
        <m:sSup>
          <m:sSupPr>
            <m:ctrlPr>
              <w:ins w:id="2367" w:author="WPS_1699502026" w:date="2025-11-25T22:30:00Z">
                <w:rPr>
                  <w:rFonts w:ascii="Cambria Math" w:hAnsi="Cambria Math" w:cs="Cambria Math"/>
                  <w:i/>
                  <w:sz w:val="20"/>
                  <w:szCs w:val="20"/>
                </w:rPr>
              </w:ins>
            </m:ctrlPr>
          </m:sSupPr>
          <m:e>
            <w:ins w:id="2368" w:author="WPS_1699502026" w:date="2025-11-25T22:30:00Z">
              <m:r>
                <m:rPr/>
                <w:rPr>
                  <w:rFonts w:ascii="Cambria Math" w:hAnsi="Cambria Math" w:cs="Cambria Math"/>
                  <w:sz w:val="20"/>
                  <w:szCs w:val="20"/>
                </w:rPr>
                <m:t>[</m:t>
              </m:r>
            </w:ins>
            <w:ins w:id="2369" w:author="WPS_1699502026" w:date="2025-11-25T22:30:00Z">
              <m:r>
                <m:rPr>
                  <m:sty m:val="b"/>
                </m:rPr>
                <w:rPr>
                  <w:rFonts w:ascii="Cambria Math" w:hAnsi="Cambria Math" w:cs="Cambria Math"/>
                  <w:sz w:val="20"/>
                  <w:szCs w:val="20"/>
                </w:rPr>
                <m:t>u</m:t>
              </m:r>
            </w:ins>
            <w:ins w:id="2370" w:author="WPS_1699502026" w:date="2025-11-25T22:30:00Z">
              <m:r>
                <m:rPr/>
                <w:rPr>
                  <w:rFonts w:ascii="Cambria Math" w:hAnsi="Cambria Math" w:cs="Cambria Math"/>
                  <w:sz w:val="20"/>
                  <w:szCs w:val="20"/>
                </w:rPr>
                <m:t>∙</m:t>
              </m:r>
            </w:ins>
            <w:ins w:id="2371" w:author="WPS_1699502026" w:date="2025-11-25T22:30:00Z">
              <m:r>
                <m:rPr>
                  <m:sty m:val="p"/>
                </m:rPr>
                <w:rPr>
                  <w:rFonts w:ascii="Cambria Math" w:hAnsi="Cambria Math" w:cs="Cambria Math"/>
                  <w:sz w:val="20"/>
                  <w:szCs w:val="20"/>
                </w:rPr>
                <m:t>∇</m:t>
              </m:r>
            </w:ins>
            <w:ins w:id="2372" w:author="WPS_1699502026" w:date="2025-11-25T22:30:00Z">
              <m:r>
                <m:rPr>
                  <m:sty m:val="b"/>
                </m:rPr>
                <w:rPr>
                  <w:rFonts w:ascii="Cambria Math" w:hAnsi="Cambria Math" w:cs="Cambria Math"/>
                  <w:sz w:val="20"/>
                  <w:szCs w:val="20"/>
                </w:rPr>
                <m:t>u</m:t>
              </m:r>
            </w:ins>
            <w:ins w:id="2373" w:author="WPS_1699502026" w:date="2025-11-25T22:30:00Z">
              <m:r>
                <m:rPr/>
                <w:rPr>
                  <w:rFonts w:ascii="Cambria Math" w:hAnsi="Cambria Math" w:cs="Cambria Math"/>
                  <w:sz w:val="20"/>
                  <w:szCs w:val="20"/>
                </w:rPr>
                <m:t>]</m:t>
              </m:r>
            </w:ins>
            <m:ctrlPr>
              <w:ins w:id="2374" w:author="WPS_1699502026" w:date="2025-11-25T22:30:00Z">
                <w:rPr>
                  <w:rFonts w:ascii="Cambria Math" w:hAnsi="Cambria Math" w:cs="Cambria Math"/>
                  <w:i/>
                  <w:sz w:val="20"/>
                  <w:szCs w:val="20"/>
                </w:rPr>
              </w:ins>
            </m:ctrlPr>
          </m:e>
          <m:sup>
            <w:ins w:id="2375" w:author="WPS_1699502026" w:date="2025-11-25T22:30:00Z">
              <m:r>
                <m:rPr/>
                <w:rPr>
                  <w:rFonts w:ascii="Cambria Math" w:hAnsi="Cambria Math" w:cs="Cambria Math"/>
                  <w:sz w:val="20"/>
                  <w:szCs w:val="20"/>
                </w:rPr>
                <m:t>∗,n+1</m:t>
              </m:r>
            </w:ins>
            <m:ctrlPr>
              <w:ins w:id="2376" w:author="WPS_1699502026" w:date="2025-11-25T22:30:00Z">
                <w:rPr>
                  <w:rFonts w:ascii="Cambria Math" w:hAnsi="Cambria Math" w:cs="Cambria Math"/>
                  <w:i/>
                  <w:sz w:val="20"/>
                  <w:szCs w:val="20"/>
                </w:rPr>
              </w:ins>
            </m:ctrlPr>
          </m:sup>
        </m:sSup>
      </m:oMath>
      <w:ins w:id="2377" w:author="WPS_1699502026" w:date="2025-11-25T22:31:00Z">
        <w:r>
          <w:rPr>
            <w:rFonts w:hint="eastAsia" w:hAnsi="Cambria Math" w:cs="Cambria Math"/>
            <w:sz w:val="20"/>
            <w:szCs w:val="20"/>
          </w:rPr>
          <w:t xml:space="preserve">, </w:t>
        </w:r>
      </w:ins>
      <w:ins w:id="2378" w:author="root" w:date="2025-11-25T18:46:00Z">
        <w:del w:id="2379" w:author="WPS_1699502026" w:date="2025-11-25T22:30:00Z">
          <w:r>
            <w:rPr/>
            <w:drawing>
              <wp:inline distT="0" distB="0" distL="0" distR="0">
                <wp:extent cx="1066800" cy="152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1091163" cy="155880"/>
                        </a:xfrm>
                        <a:prstGeom prst="rect">
                          <a:avLst/>
                        </a:prstGeom>
                      </pic:spPr>
                    </pic:pic>
                  </a:graphicData>
                </a:graphic>
              </wp:inline>
            </w:drawing>
          </w:r>
        </w:del>
      </w:ins>
      <w:ins w:id="2382" w:author="root" w:date="2025-11-25T18:46:00Z">
        <w:del w:id="2383" w:author="WPS_1699502026" w:date="2025-11-25T22:30:00Z">
          <w:r>
            <w:rPr>
              <w:sz w:val="24"/>
            </w:rPr>
            <w:delText xml:space="preserve"> </w:delText>
          </w:r>
        </w:del>
      </w:ins>
      <w:ins w:id="2384" w:author="root" w:date="2025-11-25T18:46:00Z">
        <w:r>
          <w:rPr>
            <w:sz w:val="24"/>
          </w:rPr>
          <w:t>where the superscript indicates extrapolation from previous solutions.</w:t>
        </w:r>
      </w:ins>
    </w:p>
    <w:p w14:paraId="335476CC">
      <w:pPr>
        <w:widowControl/>
        <w:ind w:firstLine="360"/>
        <w:jc w:val="both"/>
        <w:rPr>
          <w:ins w:id="2385" w:author="WPS_1699502026" w:date="2025-11-25T22:31:00Z"/>
          <w:sz w:val="24"/>
        </w:rPr>
      </w:pPr>
      <w:ins w:id="2386" w:author="root" w:date="2025-11-25T18:51:00Z">
        <w:r>
          <w:rPr>
            <w:rFonts w:hint="eastAsia"/>
            <w:sz w:val="24"/>
          </w:rPr>
          <w:t>Subsequently, we</w:t>
        </w:r>
      </w:ins>
      <w:ins w:id="2387" w:author="root" w:date="2025-11-25T18:46:00Z">
        <w:r>
          <w:rPr>
            <w:sz w:val="24"/>
          </w:rPr>
          <w:t xml:space="preserve"> solve a Helmholtz </w:t>
        </w:r>
      </w:ins>
      <w:ins w:id="2388" w:author="root" w:date="2025-11-25T18:51:00Z">
        <w:r>
          <w:rPr>
            <w:sz w:val="24"/>
          </w:rPr>
          <w:t>equation</w:t>
        </w:r>
      </w:ins>
      <w:ins w:id="2389" w:author="root" w:date="2025-11-25T18:51:00Z">
        <w:del w:id="2390" w:author="AI YIFENG" w:date="2025-11-26T15:05:00Z">
          <w:r>
            <w:rPr>
              <w:sz w:val="24"/>
            </w:rPr>
            <w:delText>s</w:delText>
          </w:r>
        </w:del>
      </w:ins>
      <w:ins w:id="2391" w:author="root" w:date="2025-11-25T18:46:00Z">
        <w:r>
          <w:rPr>
            <w:sz w:val="24"/>
          </w:rPr>
          <w:t xml:space="preserve"> for new velocity [</w:t>
        </w:r>
      </w:ins>
      <m:oMath>
        <m:sSup>
          <m:sSupPr>
            <m:ctrlPr>
              <w:ins w:id="2392" w:author="WPS_1699502026" w:date="2025-11-25T22:45:00Z">
                <w:rPr>
                  <w:rFonts w:ascii="Cambria Math" w:hAnsi="Cambria Math" w:cs="Cambria Math"/>
                  <w:sz w:val="20"/>
                  <w:szCs w:val="20"/>
                </w:rPr>
              </w:ins>
            </m:ctrlPr>
          </m:sSupPr>
          <m:e>
            <w:ins w:id="2393" w:author="WPS_1699502026" w:date="2025-11-25T22:45:00Z">
              <m:r>
                <m:rPr/>
                <w:rPr>
                  <w:rFonts w:ascii="Cambria Math" w:hAnsi="Cambria Math" w:cs="Cambria Math"/>
                  <w:sz w:val="20"/>
                  <w:szCs w:val="20"/>
                </w:rPr>
                <m:t>u</m:t>
              </m:r>
            </w:ins>
            <m:ctrlPr>
              <w:ins w:id="2394" w:author="WPS_1699502026" w:date="2025-11-25T22:45:00Z">
                <w:rPr>
                  <w:rFonts w:ascii="Cambria Math" w:hAnsi="Cambria Math" w:cs="Cambria Math"/>
                  <w:sz w:val="20"/>
                  <w:szCs w:val="20"/>
                </w:rPr>
              </w:ins>
            </m:ctrlPr>
          </m:e>
          <m:sup>
            <w:ins w:id="2395" w:author="WPS_1699502026" w:date="2025-11-25T22:45:00Z">
              <m:r>
                <m:rPr>
                  <m:sty m:val="p"/>
                </m:rPr>
                <w:rPr>
                  <w:rFonts w:ascii="Cambria Math" w:hAnsi="Cambria Math" w:cs="Cambria Math"/>
                  <w:sz w:val="20"/>
                  <w:szCs w:val="20"/>
                </w:rPr>
                <m:t>n+1</m:t>
              </m:r>
            </w:ins>
            <m:ctrlPr>
              <w:ins w:id="2396" w:author="WPS_1699502026" w:date="2025-11-25T22:45:00Z">
                <w:rPr>
                  <w:rFonts w:ascii="Cambria Math" w:hAnsi="Cambria Math" w:cs="Cambria Math"/>
                  <w:sz w:val="20"/>
                  <w:szCs w:val="20"/>
                </w:rPr>
              </w:ins>
            </m:ctrlPr>
          </m:sup>
        </m:sSup>
      </m:oMath>
      <w:ins w:id="2397" w:author="root" w:date="2025-11-25T18:46:00Z">
        <w:del w:id="2398" w:author="WPS_1699502026" w:date="2025-11-25T22:45:00Z">
          <w:r>
            <w:rPr>
              <w:i/>
              <w:iCs/>
              <w:sz w:val="24"/>
            </w:rPr>
            <w:delText>u</w:delText>
          </w:r>
        </w:del>
      </w:ins>
      <w:ins w:id="2399" w:author="root" w:date="2025-11-25T18:46:00Z">
        <w:del w:id="2400" w:author="WPS_1699502026" w:date="2025-11-25T22:45:00Z">
          <w:r>
            <w:rPr>
              <w:i/>
              <w:iCs/>
              <w:sz w:val="24"/>
              <w:vertAlign w:val="superscript"/>
            </w:rPr>
            <w:delText>n+1</w:delText>
          </w:r>
        </w:del>
      </w:ins>
      <w:ins w:id="2401" w:author="root" w:date="2025-11-25T18:46:00Z">
        <w:r>
          <w:rPr>
            <w:i/>
            <w:iCs/>
            <w:sz w:val="24"/>
          </w:rPr>
          <w:t>,</w:t>
        </w:r>
      </w:ins>
      <w:ins w:id="2402" w:author="WPS_1699502026" w:date="2025-11-25T22:52:00Z">
        <w:r>
          <w:rPr>
            <w:rFonts w:hint="eastAsia"/>
            <w:i/>
            <w:iCs/>
            <w:sz w:val="24"/>
          </w:rPr>
          <w:t xml:space="preserve"> </w:t>
        </w:r>
      </w:ins>
      <m:oMath>
        <m:sSup>
          <m:sSupPr>
            <m:ctrlPr>
              <w:ins w:id="2403" w:author="WPS_1699502026" w:date="2025-11-25T22:45:00Z">
                <w:rPr>
                  <w:rFonts w:ascii="Cambria Math" w:hAnsi="Cambria Math" w:cs="Cambria Math"/>
                  <w:sz w:val="20"/>
                  <w:szCs w:val="20"/>
                </w:rPr>
              </w:ins>
            </m:ctrlPr>
          </m:sSupPr>
          <m:e>
            <w:ins w:id="2404" w:author="WPS_1699502026" w:date="2025-11-25T22:45:00Z">
              <m:r>
                <m:rPr/>
                <w:rPr>
                  <w:rFonts w:ascii="Cambria Math" w:hAnsi="Cambria Math" w:cs="Cambria Math"/>
                  <w:sz w:val="20"/>
                  <w:szCs w:val="20"/>
                </w:rPr>
                <m:t>v</m:t>
              </m:r>
            </w:ins>
            <m:ctrlPr>
              <w:ins w:id="2405" w:author="WPS_1699502026" w:date="2025-11-25T22:45:00Z">
                <w:rPr>
                  <w:rFonts w:ascii="Cambria Math" w:hAnsi="Cambria Math" w:cs="Cambria Math"/>
                  <w:sz w:val="20"/>
                  <w:szCs w:val="20"/>
                </w:rPr>
              </w:ins>
            </m:ctrlPr>
          </m:e>
          <m:sup>
            <w:ins w:id="2406" w:author="WPS_1699502026" w:date="2025-11-25T22:45:00Z">
              <m:r>
                <m:rPr>
                  <m:sty m:val="p"/>
                </m:rPr>
                <w:rPr>
                  <w:rFonts w:ascii="Cambria Math" w:hAnsi="Cambria Math" w:cs="Cambria Math"/>
                  <w:sz w:val="20"/>
                  <w:szCs w:val="20"/>
                </w:rPr>
                <m:t>n+1</m:t>
              </m:r>
            </w:ins>
            <m:ctrlPr>
              <w:ins w:id="2407" w:author="WPS_1699502026" w:date="2025-11-25T22:45:00Z">
                <w:rPr>
                  <w:rFonts w:ascii="Cambria Math" w:hAnsi="Cambria Math" w:cs="Cambria Math"/>
                  <w:sz w:val="20"/>
                  <w:szCs w:val="20"/>
                </w:rPr>
              </w:ins>
            </m:ctrlPr>
          </m:sup>
        </m:sSup>
      </m:oMath>
      <w:ins w:id="2408" w:author="root" w:date="2025-11-25T18:46:00Z">
        <w:del w:id="2409" w:author="WPS_1699502026" w:date="2025-11-25T22:45:00Z">
          <w:r>
            <w:rPr>
              <w:i/>
              <w:iCs/>
              <w:sz w:val="24"/>
            </w:rPr>
            <w:delText>v</w:delText>
          </w:r>
        </w:del>
      </w:ins>
      <w:ins w:id="2410" w:author="root" w:date="2025-11-25T18:46:00Z">
        <w:del w:id="2411" w:author="WPS_1699502026" w:date="2025-11-25T22:45:00Z">
          <w:r>
            <w:rPr>
              <w:i/>
              <w:iCs/>
              <w:sz w:val="24"/>
              <w:vertAlign w:val="superscript"/>
            </w:rPr>
            <w:delText>n+1</w:delText>
          </w:r>
        </w:del>
      </w:ins>
      <w:ins w:id="2412" w:author="root" w:date="2025-11-25T18:46:00Z">
        <w:r>
          <w:rPr>
            <w:i/>
            <w:iCs/>
            <w:sz w:val="24"/>
          </w:rPr>
          <w:t>,</w:t>
        </w:r>
      </w:ins>
      <m:oMath>
        <m:sSup>
          <m:sSupPr>
            <m:ctrlPr>
              <w:ins w:id="2413" w:author="WPS_1699502026" w:date="2025-11-25T22:45:00Z">
                <w:rPr>
                  <w:rFonts w:ascii="Cambria Math" w:hAnsi="Cambria Math" w:cs="Cambria Math"/>
                  <w:sz w:val="20"/>
                  <w:szCs w:val="20"/>
                </w:rPr>
              </w:ins>
            </m:ctrlPr>
          </m:sSupPr>
          <m:e>
            <w:ins w:id="2414" w:author="WPS_1699502026" w:date="2025-11-25T22:52:00Z">
              <m:r>
                <m:rPr/>
                <w:rPr>
                  <w:rFonts w:ascii="Cambria Math" w:hAnsi="Cambria Math" w:cs="Cambria Math"/>
                  <w:sz w:val="20"/>
                  <w:szCs w:val="20"/>
                </w:rPr>
                <m:t xml:space="preserve"> </m:t>
              </m:r>
            </w:ins>
            <w:ins w:id="2415" w:author="WPS_1699502026" w:date="2025-11-25T22:45:00Z">
              <m:r>
                <m:rPr/>
                <w:rPr>
                  <w:rFonts w:ascii="Cambria Math" w:hAnsi="Cambria Math" w:cs="Cambria Math"/>
                  <w:sz w:val="20"/>
                  <w:szCs w:val="20"/>
                </w:rPr>
                <m:t>w</m:t>
              </m:r>
            </w:ins>
            <m:ctrlPr>
              <w:ins w:id="2416" w:author="WPS_1699502026" w:date="2025-11-25T22:45:00Z">
                <w:rPr>
                  <w:rFonts w:ascii="Cambria Math" w:hAnsi="Cambria Math" w:cs="Cambria Math"/>
                  <w:sz w:val="20"/>
                  <w:szCs w:val="20"/>
                </w:rPr>
              </w:ins>
            </m:ctrlPr>
          </m:e>
          <m:sup>
            <w:ins w:id="2417" w:author="WPS_1699502026" w:date="2025-11-25T22:45:00Z">
              <m:r>
                <m:rPr>
                  <m:sty m:val="p"/>
                </m:rPr>
                <w:rPr>
                  <w:rFonts w:ascii="Cambria Math" w:hAnsi="Cambria Math" w:cs="Cambria Math"/>
                  <w:sz w:val="20"/>
                  <w:szCs w:val="20"/>
                </w:rPr>
                <m:t>n+1</m:t>
              </m:r>
            </w:ins>
            <m:ctrlPr>
              <w:ins w:id="2418" w:author="WPS_1699502026" w:date="2025-11-25T22:45:00Z">
                <w:rPr>
                  <w:rFonts w:ascii="Cambria Math" w:hAnsi="Cambria Math" w:cs="Cambria Math"/>
                  <w:sz w:val="20"/>
                  <w:szCs w:val="20"/>
                </w:rPr>
              </w:ins>
            </m:ctrlPr>
          </m:sup>
        </m:sSup>
      </m:oMath>
      <w:ins w:id="2419" w:author="root" w:date="2025-11-25T18:46:00Z">
        <w:del w:id="2420" w:author="WPS_1699502026" w:date="2025-11-25T22:45:00Z">
          <w:r>
            <w:rPr>
              <w:i/>
              <w:iCs/>
              <w:sz w:val="24"/>
            </w:rPr>
            <w:delText>w</w:delText>
          </w:r>
        </w:del>
      </w:ins>
      <w:ins w:id="2421" w:author="root" w:date="2025-11-25T18:46:00Z">
        <w:del w:id="2422" w:author="WPS_1699502026" w:date="2025-11-25T22:45:00Z">
          <w:r>
            <w:rPr>
              <w:i/>
              <w:iCs/>
              <w:sz w:val="24"/>
              <w:vertAlign w:val="superscript"/>
            </w:rPr>
            <w:delText>n+1</w:delText>
          </w:r>
        </w:del>
      </w:ins>
      <w:ins w:id="2423" w:author="root" w:date="2025-11-25T18:46:00Z">
        <w:r>
          <w:rPr>
            <w:sz w:val="24"/>
          </w:rPr>
          <w:t>]</w:t>
        </w:r>
      </w:ins>
      <w:ins w:id="2424" w:author="root" w:date="2025-11-25T18:52:00Z">
        <w:r>
          <w:rPr>
            <w:rFonts w:hint="eastAsia"/>
            <w:sz w:val="24"/>
          </w:rPr>
          <w:t>, thus</w:t>
        </w:r>
      </w:ins>
      <w:ins w:id="2425" w:author="WPS_1699502026" w:date="2025-11-25T22:31:00Z">
        <w:r>
          <w:rPr>
            <w:rFonts w:hint="eastAsia"/>
            <w:sz w:val="24"/>
          </w:rPr>
          <w:t>:</w:t>
        </w:r>
      </w:ins>
      <w:ins w:id="2426" w:author="root" w:date="2025-11-25T18:46:00Z">
        <w:del w:id="2427" w:author="WPS_1699502026" w:date="2025-11-25T22:35:00Z">
          <w:r>
            <w:rPr>
              <w:sz w:val="24"/>
            </w:rPr>
            <w:delText xml:space="preserve"> </w:delText>
          </w:r>
        </w:del>
      </w:ins>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230"/>
        <w:gridCol w:w="1066"/>
      </w:tblGrid>
      <w:tr w14:paraId="7E45EF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ins w:id="2428" w:author="WPS_1699502026" w:date="2025-11-25T22:31:00Z"/>
        </w:trPr>
        <w:tc>
          <w:tcPr>
            <w:tcW w:w="7230" w:type="dxa"/>
          </w:tcPr>
          <w:p w14:paraId="1D3DC68E">
            <w:pPr>
              <w:widowControl/>
              <w:spacing w:after="0" w:line="240" w:lineRule="auto"/>
              <w:ind w:firstLine="360"/>
              <w:jc w:val="center"/>
              <w:rPr>
                <w:ins w:id="2429" w:author="WPS_1699502026" w:date="2025-11-25T22:31:00Z"/>
                <w:sz w:val="24"/>
              </w:rPr>
            </w:pPr>
            <m:oMathPara>
              <m:oMath>
                <w:ins w:id="2430" w:author="WPS_1699502026" w:date="2025-11-25T22:31:00Z">
                  <m:r>
                    <m:rPr>
                      <m:sty m:val="p"/>
                    </m:rPr>
                    <w:rPr>
                      <w:rFonts w:ascii="Cambria Math" w:hAnsi="Cambria Math"/>
                      <w:sz w:val="20"/>
                      <w:szCs w:val="20"/>
                      <w:rPrChange w:id="2431" w:author="WPS_1699502026" w:date="2025-11-25T22:34:00Z">
                        <w:rPr>
                          <w:rFonts w:ascii="Cambria Math" w:hAnsi="Cambria Math"/>
                          <w:sz w:val="24"/>
                        </w:rPr>
                      </w:rPrChange>
                    </w:rPr>
                    <m:t>(∆−</m:t>
                  </m:r>
                </w:ins>
                <m:f>
                  <m:fPr>
                    <m:ctrlPr>
                      <w:ins w:id="2432" w:author="WPS_1699502026" w:date="2025-11-25T22:32:00Z">
                        <w:rPr>
                          <w:rFonts w:ascii="Cambria Math" w:hAnsi="Cambria Math"/>
                          <w:sz w:val="20"/>
                          <w:szCs w:val="20"/>
                        </w:rPr>
                      </w:ins>
                    </m:ctrlPr>
                  </m:fPr>
                  <m:num>
                    <m:sSub>
                      <m:sSubPr>
                        <m:ctrlPr>
                          <w:ins w:id="2433" w:author="WPS_1699502026" w:date="2025-11-25T22:32:00Z">
                            <w:rPr>
                              <w:rFonts w:ascii="Cambria Math" w:hAnsi="Cambria Math"/>
                              <w:sz w:val="20"/>
                              <w:szCs w:val="20"/>
                            </w:rPr>
                          </w:ins>
                        </m:ctrlPr>
                      </m:sSubPr>
                      <m:e>
                        <w:ins w:id="2434" w:author="WPS_1699502026" w:date="2025-11-25T22:32:00Z">
                          <m:r>
                            <m:rPr>
                              <m:sty m:val="p"/>
                            </m:rPr>
                            <w:rPr>
                              <w:rFonts w:ascii="Cambria Math" w:hAnsi="Cambria Math"/>
                              <w:sz w:val="20"/>
                              <w:szCs w:val="20"/>
                              <w:rPrChange w:id="2435" w:author="WPS_1699502026" w:date="2025-11-25T22:34:00Z">
                                <w:rPr>
                                  <w:rFonts w:ascii="Cambria Math" w:hAnsi="Cambria Math"/>
                                  <w:sz w:val="24"/>
                                </w:rPr>
                              </w:rPrChange>
                            </w:rPr>
                            <m:t>γ</m:t>
                          </m:r>
                        </w:ins>
                        <m:ctrlPr>
                          <w:ins w:id="2436" w:author="WPS_1699502026" w:date="2025-11-25T22:32:00Z">
                            <w:rPr>
                              <w:rFonts w:ascii="Cambria Math" w:hAnsi="Cambria Math"/>
                              <w:sz w:val="20"/>
                              <w:szCs w:val="20"/>
                            </w:rPr>
                          </w:ins>
                        </m:ctrlPr>
                      </m:e>
                      <m:sub>
                        <w:ins w:id="2437" w:author="WPS_1699502026" w:date="2025-11-25T22:32:00Z">
                          <m:r>
                            <m:rPr>
                              <m:sty m:val="p"/>
                            </m:rPr>
                            <w:rPr>
                              <w:rFonts w:ascii="Cambria Math" w:hAnsi="Cambria Math"/>
                              <w:sz w:val="20"/>
                              <w:szCs w:val="20"/>
                              <w:rPrChange w:id="2438" w:author="WPS_1699502026" w:date="2025-11-25T22:34:00Z">
                                <w:rPr>
                                  <w:rFonts w:ascii="Cambria Math" w:hAnsi="Cambria Math"/>
                                  <w:sz w:val="24"/>
                                </w:rPr>
                              </w:rPrChange>
                            </w:rPr>
                            <m:t>0</m:t>
                          </m:r>
                        </w:ins>
                        <m:ctrlPr>
                          <w:ins w:id="2439" w:author="WPS_1699502026" w:date="2025-11-25T22:32:00Z">
                            <w:rPr>
                              <w:rFonts w:ascii="Cambria Math" w:hAnsi="Cambria Math"/>
                              <w:sz w:val="20"/>
                              <w:szCs w:val="20"/>
                            </w:rPr>
                          </w:ins>
                        </m:ctrlPr>
                      </m:sub>
                    </m:sSub>
                    <m:ctrlPr>
                      <w:ins w:id="2440" w:author="WPS_1699502026" w:date="2025-11-25T22:32:00Z">
                        <w:rPr>
                          <w:rFonts w:ascii="Cambria Math" w:hAnsi="Cambria Math"/>
                          <w:sz w:val="20"/>
                          <w:szCs w:val="20"/>
                        </w:rPr>
                      </w:ins>
                    </m:ctrlPr>
                  </m:num>
                  <m:den>
                    <w:ins w:id="2441" w:author="WPS_1699502026" w:date="2025-11-25T22:34:00Z">
                      <m:r>
                        <m:rPr/>
                        <w:rPr>
                          <w:rFonts w:ascii="Cambria Math" w:hAnsi="Cambria Math" w:cs="Cambria Math"/>
                          <w:sz w:val="20"/>
                          <w:szCs w:val="20"/>
                          <w:rPrChange w:id="2442" w:author="WPS_1699502026" w:date="2025-11-25T22:34:00Z">
                            <w:rPr>
                              <w:rFonts w:ascii="Cambria Math" w:hAnsi="Cambria Math" w:cs="Cambria Math"/>
                              <w:sz w:val="24"/>
                            </w:rPr>
                          </w:rPrChange>
                        </w:rPr>
                        <m:t>ν</m:t>
                      </m:r>
                    </w:ins>
                    <w:ins w:id="2443" w:author="WPS_1699502026" w:date="2025-11-25T22:32:00Z">
                      <m:r>
                        <m:rPr>
                          <m:sty m:val="p"/>
                        </m:rPr>
                        <w:rPr>
                          <w:rFonts w:ascii="Cambria Math" w:hAnsi="Cambria Math"/>
                          <w:sz w:val="20"/>
                          <w:szCs w:val="20"/>
                          <w:rPrChange w:id="2444" w:author="WPS_1699502026" w:date="2025-11-25T22:34:00Z">
                            <w:rPr>
                              <w:rFonts w:ascii="Cambria Math" w:hAnsi="Cambria Math"/>
                              <w:sz w:val="24"/>
                            </w:rPr>
                          </w:rPrChange>
                        </w:rPr>
                        <m:t>∆t</m:t>
                      </m:r>
                    </w:ins>
                    <m:ctrlPr>
                      <w:ins w:id="2445" w:author="WPS_1699502026" w:date="2025-11-25T22:32:00Z">
                        <w:rPr>
                          <w:rFonts w:ascii="Cambria Math" w:hAnsi="Cambria Math"/>
                          <w:sz w:val="20"/>
                          <w:szCs w:val="20"/>
                        </w:rPr>
                      </w:ins>
                    </m:ctrlPr>
                  </m:den>
                </m:f>
                <w:ins w:id="2446" w:author="WPS_1699502026" w:date="2025-11-25T22:31:00Z">
                  <m:r>
                    <m:rPr>
                      <m:sty m:val="p"/>
                    </m:rPr>
                    <w:rPr>
                      <w:rFonts w:ascii="Cambria Math" w:hAnsi="Cambria Math"/>
                      <w:sz w:val="20"/>
                      <w:szCs w:val="20"/>
                      <w:rPrChange w:id="2447" w:author="WPS_1699502026" w:date="2025-11-25T22:34:00Z">
                        <w:rPr>
                          <w:rFonts w:ascii="Cambria Math" w:hAnsi="Cambria Math"/>
                          <w:sz w:val="24"/>
                        </w:rPr>
                      </w:rPrChange>
                    </w:rPr>
                    <m:t>)</m:t>
                  </m:r>
                </w:ins>
                <m:sSup>
                  <m:sSupPr>
                    <m:ctrlPr>
                      <w:ins w:id="2448" w:author="WPS_1699502026" w:date="2025-11-25T22:32:00Z">
                        <w:rPr>
                          <w:rFonts w:ascii="Cambria Math" w:hAnsi="Cambria Math"/>
                          <w:sz w:val="20"/>
                          <w:szCs w:val="20"/>
                        </w:rPr>
                      </w:ins>
                    </m:ctrlPr>
                  </m:sSupPr>
                  <m:e>
                    <w:ins w:id="2449" w:author="WPS_1699502026" w:date="2025-11-25T22:32:00Z">
                      <m:r>
                        <m:rPr>
                          <m:sty m:val="b"/>
                        </m:rPr>
                        <w:rPr>
                          <w:rFonts w:ascii="Cambria Math" w:hAnsi="Cambria Math"/>
                          <w:sz w:val="20"/>
                          <w:szCs w:val="20"/>
                          <w:rPrChange w:id="2450" w:author="WPS_1699502026" w:date="2025-11-25T22:34:00Z">
                            <w:rPr>
                              <w:rFonts w:ascii="Cambria Math" w:hAnsi="Cambria Math"/>
                              <w:sz w:val="24"/>
                            </w:rPr>
                          </w:rPrChange>
                        </w:rPr>
                        <m:t>u</m:t>
                      </m:r>
                    </w:ins>
                    <m:ctrlPr>
                      <w:ins w:id="2451" w:author="WPS_1699502026" w:date="2025-11-25T22:32:00Z">
                        <w:rPr>
                          <w:rFonts w:ascii="Cambria Math" w:hAnsi="Cambria Math"/>
                          <w:sz w:val="20"/>
                          <w:szCs w:val="20"/>
                        </w:rPr>
                      </w:ins>
                    </m:ctrlPr>
                  </m:e>
                  <m:sup>
                    <w:ins w:id="2452" w:author="WPS_1699502026" w:date="2025-11-25T22:32:00Z">
                      <m:r>
                        <m:rPr>
                          <m:sty m:val="p"/>
                        </m:rPr>
                        <w:rPr>
                          <w:rFonts w:ascii="Cambria Math" w:hAnsi="Cambria Math"/>
                          <w:sz w:val="20"/>
                          <w:szCs w:val="20"/>
                          <w:rPrChange w:id="2453" w:author="WPS_1699502026" w:date="2025-11-25T22:34:00Z">
                            <w:rPr>
                              <w:rFonts w:ascii="Cambria Math" w:hAnsi="Cambria Math"/>
                              <w:sz w:val="24"/>
                            </w:rPr>
                          </w:rPrChange>
                        </w:rPr>
                        <m:t>n+1</m:t>
                      </m:r>
                    </w:ins>
                    <m:ctrlPr>
                      <w:ins w:id="2454" w:author="WPS_1699502026" w:date="2025-11-25T22:32:00Z">
                        <w:rPr>
                          <w:rFonts w:ascii="Cambria Math" w:hAnsi="Cambria Math"/>
                          <w:sz w:val="20"/>
                          <w:szCs w:val="20"/>
                        </w:rPr>
                      </w:ins>
                    </m:ctrlPr>
                  </m:sup>
                </m:sSup>
                <w:ins w:id="2455" w:author="WPS_1699502026" w:date="2025-11-25T22:32:00Z">
                  <m:r>
                    <m:rPr>
                      <m:sty m:val="p"/>
                    </m:rPr>
                    <w:rPr>
                      <w:rFonts w:ascii="Cambria Math" w:hAnsi="Cambria Math"/>
                      <w:sz w:val="20"/>
                      <w:szCs w:val="20"/>
                      <w:rPrChange w:id="2456" w:author="WPS_1699502026" w:date="2025-11-25T22:34:00Z">
                        <w:rPr>
                          <w:rFonts w:ascii="Cambria Math" w:hAnsi="Cambria Math"/>
                          <w:sz w:val="24"/>
                        </w:rPr>
                      </w:rPrChange>
                    </w:rPr>
                    <m:t>=−(</m:t>
                  </m:r>
                </w:ins>
                <m:f>
                  <m:fPr>
                    <m:ctrlPr>
                      <w:ins w:id="2457" w:author="WPS_1699502026" w:date="2025-11-25T22:32:00Z">
                        <w:rPr>
                          <w:rFonts w:ascii="Cambria Math" w:hAnsi="Cambria Math"/>
                          <w:sz w:val="20"/>
                          <w:szCs w:val="20"/>
                        </w:rPr>
                      </w:ins>
                    </m:ctrlPr>
                  </m:fPr>
                  <m:num>
                    <m:sSub>
                      <m:sSubPr>
                        <m:ctrlPr>
                          <w:ins w:id="2458" w:author="WPS_1699502026" w:date="2025-11-25T22:33:00Z">
                            <w:rPr>
                              <w:rFonts w:ascii="Cambria Math" w:hAnsi="Cambria Math"/>
                              <w:sz w:val="20"/>
                              <w:szCs w:val="20"/>
                            </w:rPr>
                          </w:ins>
                        </m:ctrlPr>
                      </m:sSubPr>
                      <m:e>
                        <w:ins w:id="2459" w:author="WPS_1699502026" w:date="2025-11-25T22:33:00Z">
                          <m:r>
                            <m:rPr>
                              <m:sty m:val="p"/>
                            </m:rPr>
                            <w:rPr>
                              <w:rFonts w:ascii="Cambria Math" w:hAnsi="Cambria Math"/>
                              <w:sz w:val="20"/>
                              <w:szCs w:val="20"/>
                              <w:rPrChange w:id="2460" w:author="WPS_1699502026" w:date="2025-11-25T22:34:00Z">
                                <w:rPr>
                                  <w:rFonts w:ascii="Cambria Math" w:hAnsi="Cambria Math"/>
                                  <w:sz w:val="24"/>
                                </w:rPr>
                              </w:rPrChange>
                            </w:rPr>
                            <m:t>γ</m:t>
                          </m:r>
                        </w:ins>
                        <m:ctrlPr>
                          <w:ins w:id="2461" w:author="WPS_1699502026" w:date="2025-11-25T22:33:00Z">
                            <w:rPr>
                              <w:rFonts w:ascii="Cambria Math" w:hAnsi="Cambria Math"/>
                              <w:sz w:val="20"/>
                              <w:szCs w:val="20"/>
                            </w:rPr>
                          </w:ins>
                        </m:ctrlPr>
                      </m:e>
                      <m:sub>
                        <w:ins w:id="2462" w:author="WPS_1699502026" w:date="2025-11-25T22:33:00Z">
                          <m:r>
                            <m:rPr>
                              <m:sty m:val="p"/>
                            </m:rPr>
                            <w:rPr>
                              <w:rFonts w:ascii="Cambria Math" w:hAnsi="Cambria Math"/>
                              <w:sz w:val="20"/>
                              <w:szCs w:val="20"/>
                              <w:rPrChange w:id="2463" w:author="WPS_1699502026" w:date="2025-11-25T22:34:00Z">
                                <w:rPr>
                                  <w:rFonts w:ascii="Cambria Math" w:hAnsi="Cambria Math"/>
                                  <w:sz w:val="24"/>
                                </w:rPr>
                              </w:rPrChange>
                            </w:rPr>
                            <m:t>0</m:t>
                          </m:r>
                        </w:ins>
                        <m:ctrlPr>
                          <w:ins w:id="2464" w:author="WPS_1699502026" w:date="2025-11-25T22:33:00Z">
                            <w:rPr>
                              <w:rFonts w:ascii="Cambria Math" w:hAnsi="Cambria Math"/>
                              <w:sz w:val="20"/>
                              <w:szCs w:val="20"/>
                            </w:rPr>
                          </w:ins>
                        </m:ctrlPr>
                      </m:sub>
                    </m:sSub>
                    <m:ctrlPr>
                      <w:ins w:id="2465" w:author="WPS_1699502026" w:date="2025-11-25T22:32:00Z">
                        <w:rPr>
                          <w:rFonts w:ascii="Cambria Math" w:hAnsi="Cambria Math"/>
                          <w:sz w:val="20"/>
                          <w:szCs w:val="20"/>
                        </w:rPr>
                      </w:ins>
                    </m:ctrlPr>
                  </m:num>
                  <m:den>
                    <w:ins w:id="2466" w:author="WPS_1699502026" w:date="2025-11-25T22:34:00Z">
                      <m:r>
                        <m:rPr/>
                        <w:rPr>
                          <w:rFonts w:ascii="Cambria Math" w:hAnsi="Cambria Math" w:cs="Cambria Math"/>
                          <w:sz w:val="20"/>
                          <w:szCs w:val="20"/>
                          <w:rPrChange w:id="2467" w:author="WPS_1699502026" w:date="2025-11-25T22:34:00Z">
                            <w:rPr>
                              <w:rFonts w:ascii="Cambria Math" w:hAnsi="Cambria Math" w:cs="Cambria Math"/>
                              <w:sz w:val="24"/>
                            </w:rPr>
                          </w:rPrChange>
                        </w:rPr>
                        <m:t>ν</m:t>
                      </m:r>
                    </w:ins>
                    <w:ins w:id="2468" w:author="WPS_1699502026" w:date="2025-11-25T22:33:00Z">
                      <m:r>
                        <m:rPr>
                          <m:sty m:val="p"/>
                        </m:rPr>
                        <w:rPr>
                          <w:rFonts w:ascii="Cambria Math" w:hAnsi="Cambria Math"/>
                          <w:sz w:val="20"/>
                          <w:szCs w:val="20"/>
                          <w:rPrChange w:id="2469" w:author="WPS_1699502026" w:date="2025-11-25T22:34:00Z">
                            <w:rPr>
                              <w:rFonts w:ascii="Cambria Math" w:hAnsi="Cambria Math"/>
                              <w:sz w:val="24"/>
                            </w:rPr>
                          </w:rPrChange>
                        </w:rPr>
                        <m:t>∆t</m:t>
                      </m:r>
                    </w:ins>
                    <m:ctrlPr>
                      <w:ins w:id="2470" w:author="WPS_1699502026" w:date="2025-11-25T22:32:00Z">
                        <w:rPr>
                          <w:rFonts w:ascii="Cambria Math" w:hAnsi="Cambria Math"/>
                          <w:sz w:val="20"/>
                          <w:szCs w:val="20"/>
                        </w:rPr>
                      </w:ins>
                    </m:ctrlPr>
                  </m:den>
                </m:f>
                <w:ins w:id="2471" w:author="WPS_1699502026" w:date="2025-11-25T22:32:00Z">
                  <m:r>
                    <m:rPr>
                      <m:sty m:val="p"/>
                    </m:rPr>
                    <w:rPr>
                      <w:rFonts w:ascii="Cambria Math" w:hAnsi="Cambria Math"/>
                      <w:sz w:val="20"/>
                      <w:szCs w:val="20"/>
                      <w:rPrChange w:id="2472" w:author="WPS_1699502026" w:date="2025-11-25T22:34:00Z">
                        <w:rPr>
                          <w:rFonts w:ascii="Cambria Math" w:hAnsi="Cambria Math"/>
                          <w:sz w:val="24"/>
                        </w:rPr>
                      </w:rPrChange>
                    </w:rPr>
                    <m:t>)</m:t>
                  </m:r>
                </w:ins>
                <m:acc>
                  <m:accPr>
                    <m:ctrlPr>
                      <w:ins w:id="2473" w:author="WPS_1699502026" w:date="2025-11-25T22:33:00Z">
                        <w:rPr>
                          <w:rFonts w:ascii="Cambria Math" w:hAnsi="Cambria Math"/>
                          <w:sz w:val="20"/>
                          <w:szCs w:val="20"/>
                        </w:rPr>
                      </w:ins>
                    </m:ctrlPr>
                  </m:accPr>
                  <m:e>
                    <w:ins w:id="2474" w:author="WPS_1699502026" w:date="2025-11-25T22:33:00Z">
                      <m:r>
                        <m:rPr>
                          <m:sty m:val="b"/>
                        </m:rPr>
                        <w:rPr>
                          <w:rFonts w:ascii="Cambria Math" w:hAnsi="Cambria Math"/>
                          <w:sz w:val="20"/>
                          <w:szCs w:val="20"/>
                          <w:rPrChange w:id="2475" w:author="WPS_1699502026" w:date="2025-11-25T22:34:00Z">
                            <w:rPr>
                              <w:rFonts w:ascii="Cambria Math" w:hAnsi="Cambria Math"/>
                              <w:sz w:val="24"/>
                            </w:rPr>
                          </w:rPrChange>
                        </w:rPr>
                        <m:t>u</m:t>
                      </m:r>
                    </w:ins>
                    <m:ctrlPr>
                      <w:ins w:id="2476" w:author="WPS_1699502026" w:date="2025-11-25T22:33:00Z">
                        <w:rPr>
                          <w:rFonts w:ascii="Cambria Math" w:hAnsi="Cambria Math"/>
                          <w:sz w:val="20"/>
                          <w:szCs w:val="20"/>
                        </w:rPr>
                      </w:ins>
                    </m:ctrlPr>
                  </m:e>
                </m:acc>
                <w:ins w:id="2477" w:author="WPS_1699502026" w:date="2025-11-25T22:33:00Z">
                  <m:r>
                    <m:rPr>
                      <m:sty m:val="p"/>
                    </m:rPr>
                    <w:rPr>
                      <w:rFonts w:ascii="Cambria Math" w:hAnsi="Cambria Math"/>
                      <w:sz w:val="20"/>
                      <w:szCs w:val="20"/>
                      <w:rPrChange w:id="2478" w:author="WPS_1699502026" w:date="2025-11-25T22:34:00Z">
                        <w:rPr>
                          <w:rFonts w:ascii="Cambria Math" w:hAnsi="Cambria Math"/>
                          <w:sz w:val="24"/>
                        </w:rPr>
                      </w:rPrChange>
                    </w:rPr>
                    <m:t>+</m:t>
                  </m:r>
                </w:ins>
                <m:f>
                  <m:fPr>
                    <m:ctrlPr>
                      <w:ins w:id="2479" w:author="WPS_1699502026" w:date="2025-11-25T22:33:00Z">
                        <w:rPr>
                          <w:rFonts w:ascii="Cambria Math" w:hAnsi="Cambria Math"/>
                          <w:sz w:val="20"/>
                          <w:szCs w:val="20"/>
                        </w:rPr>
                      </w:ins>
                    </m:ctrlPr>
                  </m:fPr>
                  <m:num>
                    <w:ins w:id="2480" w:author="WPS_1699502026" w:date="2025-11-25T22:33:00Z">
                      <m:r>
                        <m:rPr>
                          <m:sty m:val="p"/>
                        </m:rPr>
                        <w:rPr>
                          <w:rFonts w:ascii="Cambria Math" w:hAnsi="Cambria Math"/>
                          <w:sz w:val="20"/>
                          <w:szCs w:val="20"/>
                          <w:rPrChange w:id="2481" w:author="WPS_1699502026" w:date="2025-11-25T22:34:00Z">
                            <w:rPr>
                              <w:rFonts w:ascii="Cambria Math" w:hAnsi="Cambria Math"/>
                              <w:sz w:val="24"/>
                            </w:rPr>
                          </w:rPrChange>
                        </w:rPr>
                        <m:t>1</m:t>
                      </m:r>
                    </w:ins>
                    <m:ctrlPr>
                      <w:ins w:id="2482" w:author="WPS_1699502026" w:date="2025-11-25T22:33:00Z">
                        <w:rPr>
                          <w:rFonts w:ascii="Cambria Math" w:hAnsi="Cambria Math"/>
                          <w:sz w:val="20"/>
                          <w:szCs w:val="20"/>
                        </w:rPr>
                      </w:ins>
                    </m:ctrlPr>
                  </m:num>
                  <m:den>
                    <w:ins w:id="2483" w:author="WPS_1699502026" w:date="2025-11-25T22:34:00Z">
                      <m:r>
                        <m:rPr/>
                        <w:rPr>
                          <w:rFonts w:ascii="Cambria Math" w:hAnsi="Cambria Math" w:cs="Cambria Math"/>
                          <w:sz w:val="20"/>
                          <w:szCs w:val="20"/>
                          <w:rPrChange w:id="2484" w:author="WPS_1699502026" w:date="2025-11-25T22:34:00Z">
                            <w:rPr>
                              <w:rFonts w:ascii="Cambria Math" w:hAnsi="Cambria Math" w:cs="Cambria Math"/>
                              <w:sz w:val="24"/>
                            </w:rPr>
                          </w:rPrChange>
                        </w:rPr>
                        <m:t>ν</m:t>
                      </m:r>
                    </w:ins>
                    <m:ctrlPr>
                      <w:ins w:id="2485" w:author="WPS_1699502026" w:date="2025-11-25T22:33:00Z">
                        <w:rPr>
                          <w:rFonts w:ascii="Cambria Math" w:hAnsi="Cambria Math"/>
                          <w:sz w:val="20"/>
                          <w:szCs w:val="20"/>
                        </w:rPr>
                      </w:ins>
                    </m:ctrlPr>
                  </m:den>
                </m:f>
                <w:ins w:id="2486" w:author="WPS_1699502026" w:date="2025-11-25T22:33:00Z">
                  <m:r>
                    <m:rPr>
                      <m:sty m:val="p"/>
                    </m:rPr>
                    <w:rPr>
                      <w:rFonts w:ascii="Cambria Math" w:hAnsi="Cambria Math" w:cs="Cambria Math"/>
                      <w:sz w:val="20"/>
                      <w:szCs w:val="20"/>
                      <w:rPrChange w:id="2487" w:author="WPS_1699502026" w:date="2025-11-25T22:34:00Z">
                        <w:rPr>
                          <w:rFonts w:ascii="Cambria Math" w:hAnsi="Cambria Math" w:cs="Cambria Math"/>
                          <w:sz w:val="24"/>
                        </w:rPr>
                      </w:rPrChange>
                    </w:rPr>
                    <m:t>∇</m:t>
                  </m:r>
                </w:ins>
                <m:sSup>
                  <m:sSupPr>
                    <m:ctrlPr>
                      <w:ins w:id="2488" w:author="WPS_1699502026" w:date="2025-11-25T22:33:00Z">
                        <w:rPr>
                          <w:rFonts w:ascii="Cambria Math" w:hAnsi="Cambria Math" w:cs="Cambria Math"/>
                          <w:sz w:val="20"/>
                          <w:szCs w:val="20"/>
                        </w:rPr>
                      </w:ins>
                    </m:ctrlPr>
                  </m:sSupPr>
                  <m:e>
                    <w:ins w:id="2489" w:author="WPS_1699502026" w:date="2025-11-25T22:33:00Z">
                      <m:r>
                        <m:rPr/>
                        <w:rPr>
                          <w:rFonts w:ascii="Cambria Math" w:hAnsi="Cambria Math" w:cs="Cambria Math"/>
                          <w:sz w:val="20"/>
                          <w:szCs w:val="20"/>
                          <w:rPrChange w:id="2490" w:author="WPS_1699502026" w:date="2025-11-25T22:34:00Z">
                            <w:rPr>
                              <w:rFonts w:ascii="Cambria Math" w:hAnsi="Cambria Math" w:cs="Cambria Math"/>
                              <w:sz w:val="24"/>
                            </w:rPr>
                          </w:rPrChange>
                        </w:rPr>
                        <m:t>p</m:t>
                      </m:r>
                    </w:ins>
                    <m:ctrlPr>
                      <w:ins w:id="2491" w:author="WPS_1699502026" w:date="2025-11-25T22:33:00Z">
                        <w:rPr>
                          <w:rFonts w:ascii="Cambria Math" w:hAnsi="Cambria Math" w:cs="Cambria Math"/>
                          <w:sz w:val="20"/>
                          <w:szCs w:val="20"/>
                        </w:rPr>
                      </w:ins>
                    </m:ctrlPr>
                  </m:e>
                  <m:sup>
                    <w:ins w:id="2492" w:author="WPS_1699502026" w:date="2025-11-25T22:33:00Z">
                      <m:r>
                        <m:rPr>
                          <m:sty m:val="p"/>
                        </m:rPr>
                        <w:rPr>
                          <w:rFonts w:ascii="Cambria Math" w:hAnsi="Cambria Math" w:cs="Cambria Math"/>
                          <w:sz w:val="20"/>
                          <w:szCs w:val="20"/>
                          <w:rPrChange w:id="2493" w:author="WPS_1699502026" w:date="2025-11-25T22:34:00Z">
                            <w:rPr>
                              <w:rFonts w:ascii="Cambria Math" w:hAnsi="Cambria Math" w:cs="Cambria Math"/>
                              <w:sz w:val="24"/>
                            </w:rPr>
                          </w:rPrChange>
                        </w:rPr>
                        <m:t>n+1</m:t>
                      </m:r>
                    </w:ins>
                    <m:ctrlPr>
                      <w:ins w:id="2494" w:author="WPS_1699502026" w:date="2025-11-25T22:33:00Z">
                        <w:rPr>
                          <w:rFonts w:ascii="Cambria Math" w:hAnsi="Cambria Math" w:cs="Cambria Math"/>
                          <w:sz w:val="20"/>
                          <w:szCs w:val="20"/>
                        </w:rPr>
                      </w:ins>
                    </m:ctrlPr>
                  </m:sup>
                </m:sSup>
              </m:oMath>
            </m:oMathPara>
          </w:p>
        </w:tc>
        <w:tc>
          <w:tcPr>
            <w:tcW w:w="1066" w:type="dxa"/>
          </w:tcPr>
          <w:p w14:paraId="2C34BD11">
            <w:pPr>
              <w:spacing w:before="156" w:beforeLines="50" w:after="0" w:line="240" w:lineRule="auto"/>
              <w:jc w:val="center"/>
              <w:rPr>
                <w:ins w:id="2495" w:author="WPS_1699502026" w:date="2025-11-25T22:31:00Z"/>
                <w:sz w:val="24"/>
              </w:rPr>
            </w:pPr>
            <w:ins w:id="2496" w:author="WPS_1699502026" w:date="2025-11-25T22:31:00Z">
              <w:r>
                <w:rPr>
                  <w:sz w:val="24"/>
                </w:rPr>
                <w:t>(1</w:t>
              </w:r>
            </w:ins>
            <w:ins w:id="2497" w:author="WPS_1699502026" w:date="2025-11-25T22:31:00Z">
              <w:r>
                <w:rPr>
                  <w:rFonts w:hint="eastAsia"/>
                  <w:sz w:val="24"/>
                </w:rPr>
                <w:t>6</w:t>
              </w:r>
            </w:ins>
            <w:ins w:id="2498" w:author="WPS_1699502026" w:date="2025-11-25T22:31:00Z">
              <w:r>
                <w:rPr>
                  <w:sz w:val="24"/>
                </w:rPr>
                <w:t>)</w:t>
              </w:r>
            </w:ins>
          </w:p>
        </w:tc>
      </w:tr>
    </w:tbl>
    <w:p w14:paraId="5BF25537">
      <w:pPr>
        <w:widowControl/>
        <w:ind w:firstLine="420"/>
        <w:jc w:val="both"/>
        <w:rPr>
          <w:ins w:id="2500" w:author="root" w:date="2025-11-25T18:47:00Z"/>
          <w:del w:id="2501" w:author="WPS_1699502026" w:date="2025-11-25T22:34:00Z"/>
          <w:sz w:val="24"/>
        </w:rPr>
        <w:pPrChange w:id="2499" w:author="WPS_1699502026" w:date="2025-11-25T22:34:00Z">
          <w:pPr>
            <w:widowControl/>
            <w:ind w:firstLine="360"/>
            <w:jc w:val="both"/>
          </w:pPr>
        </w:pPrChange>
      </w:pPr>
    </w:p>
    <w:p w14:paraId="7ABC1597">
      <w:pPr>
        <w:widowControl/>
        <w:ind w:firstLine="360"/>
        <w:jc w:val="both"/>
        <w:rPr>
          <w:ins w:id="2502" w:author="root" w:date="2025-11-25T18:47:00Z"/>
          <w:del w:id="2503" w:author="WPS_1699502026" w:date="2025-11-25T22:34:00Z"/>
          <w:sz w:val="24"/>
        </w:rPr>
      </w:pPr>
      <w:ins w:id="2504" w:author="root" w:date="2025-11-25T18:47:00Z">
        <w:del w:id="2505" w:author="WPS_1699502026" w:date="2025-11-25T22:34:00Z">
          <w:r>
            <w:rPr/>
            <w:drawing>
              <wp:inline distT="0" distB="0" distL="0" distR="0">
                <wp:extent cx="1841500" cy="2921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stretch>
                          <a:fillRect/>
                        </a:stretch>
                      </pic:blipFill>
                      <pic:spPr>
                        <a:xfrm>
                          <a:off x="0" y="0"/>
                          <a:ext cx="1863051" cy="295580"/>
                        </a:xfrm>
                        <a:prstGeom prst="rect">
                          <a:avLst/>
                        </a:prstGeom>
                      </pic:spPr>
                    </pic:pic>
                  </a:graphicData>
                </a:graphic>
              </wp:inline>
            </w:drawing>
          </w:r>
        </w:del>
      </w:ins>
    </w:p>
    <w:p w14:paraId="1C95304D">
      <w:pPr>
        <w:widowControl/>
        <w:spacing w:after="0" w:line="279" w:lineRule="auto"/>
        <w:ind w:firstLine="0"/>
        <w:jc w:val="both"/>
        <w:rPr>
          <w:ins w:id="2509" w:author="root" w:date="2025-11-25T18:54:00Z"/>
          <w:sz w:val="24"/>
        </w:rPr>
        <w:pPrChange w:id="2508" w:author="WPS_1699502026" w:date="2025-11-25T22:52:00Z">
          <w:pPr>
            <w:widowControl/>
            <w:ind w:firstLine="360"/>
            <w:jc w:val="both"/>
          </w:pPr>
        </w:pPrChange>
      </w:pPr>
      <w:ins w:id="2510" w:author="root" w:date="2025-11-25T18:52:00Z">
        <w:r>
          <w:rPr>
            <w:rFonts w:hint="eastAsia"/>
            <w:sz w:val="24"/>
          </w:rPr>
          <w:t>Generally</w:t>
        </w:r>
      </w:ins>
      <w:ins w:id="2511" w:author="root" w:date="2025-11-25T18:48:00Z">
        <w:r>
          <w:rPr>
            <w:sz w:val="24"/>
          </w:rPr>
          <w:t xml:space="preserve">, </w:t>
        </w:r>
      </w:ins>
      <w:ins w:id="2512" w:author="root" w:date="2025-11-25T18:52:00Z">
        <w:r>
          <w:rPr>
            <w:rFonts w:hint="eastAsia"/>
            <w:sz w:val="24"/>
          </w:rPr>
          <w:t xml:space="preserve">this scheme </w:t>
        </w:r>
      </w:ins>
      <w:ins w:id="2513" w:author="root" w:date="2025-11-25T18:48:00Z">
        <w:r>
          <w:rPr>
            <w:sz w:val="24"/>
          </w:rPr>
          <w:t xml:space="preserve">solves for the new pressure </w:t>
        </w:r>
      </w:ins>
      <m:oMath>
        <m:sSup>
          <m:sSupPr>
            <m:ctrlPr>
              <w:ins w:id="2514" w:author="WPS_1699502026" w:date="2025-11-25T22:35:00Z">
                <w:rPr>
                  <w:rFonts w:ascii="Cambria Math" w:hAnsi="Cambria Math" w:cs="Cambria Math"/>
                  <w:sz w:val="20"/>
                  <w:szCs w:val="20"/>
                </w:rPr>
              </w:ins>
            </m:ctrlPr>
          </m:sSupPr>
          <m:e>
            <w:ins w:id="2515" w:author="WPS_1699502026" w:date="2025-11-25T22:35:00Z">
              <m:r>
                <m:rPr/>
                <w:rPr>
                  <w:rFonts w:ascii="Cambria Math" w:hAnsi="Cambria Math" w:cs="Cambria Math"/>
                  <w:sz w:val="20"/>
                  <w:szCs w:val="20"/>
                </w:rPr>
                <m:t>p</m:t>
              </m:r>
            </w:ins>
            <m:ctrlPr>
              <w:ins w:id="2516" w:author="WPS_1699502026" w:date="2025-11-25T22:35:00Z">
                <w:rPr>
                  <w:rFonts w:ascii="Cambria Math" w:hAnsi="Cambria Math" w:cs="Cambria Math"/>
                  <w:sz w:val="20"/>
                  <w:szCs w:val="20"/>
                </w:rPr>
              </w:ins>
            </m:ctrlPr>
          </m:e>
          <m:sup>
            <w:ins w:id="2517" w:author="WPS_1699502026" w:date="2025-11-25T22:35:00Z">
              <m:r>
                <m:rPr>
                  <m:sty m:val="p"/>
                </m:rPr>
                <w:rPr>
                  <w:rFonts w:ascii="Cambria Math" w:hAnsi="Cambria Math" w:cs="Cambria Math"/>
                  <w:sz w:val="20"/>
                  <w:szCs w:val="20"/>
                </w:rPr>
                <m:t>n+1</m:t>
              </m:r>
            </w:ins>
            <m:ctrlPr>
              <w:ins w:id="2518" w:author="WPS_1699502026" w:date="2025-11-25T22:35:00Z">
                <w:rPr>
                  <w:rFonts w:ascii="Cambria Math" w:hAnsi="Cambria Math" w:cs="Cambria Math"/>
                  <w:sz w:val="20"/>
                  <w:szCs w:val="20"/>
                </w:rPr>
              </w:ins>
            </m:ctrlPr>
          </m:sup>
        </m:sSup>
      </m:oMath>
      <w:ins w:id="2519" w:author="root" w:date="2025-11-25T18:48:00Z">
        <w:del w:id="2520" w:author="WPS_1699502026" w:date="2025-11-25T22:35:00Z">
          <w:r>
            <w:rPr>
              <w:sz w:val="24"/>
            </w:rPr>
            <w:delText>p</w:delText>
          </w:r>
        </w:del>
      </w:ins>
      <w:ins w:id="2521" w:author="root" w:date="2025-11-25T18:48:00Z">
        <w:del w:id="2522" w:author="WPS_1699502026" w:date="2025-11-25T22:35:00Z">
          <w:r>
            <w:rPr>
              <w:sz w:val="24"/>
              <w:vertAlign w:val="superscript"/>
            </w:rPr>
            <w:delText>n+1</w:delText>
          </w:r>
        </w:del>
      </w:ins>
      <w:ins w:id="2523" w:author="root" w:date="2025-11-25T18:48:00Z">
        <w:r>
          <w:rPr>
            <w:sz w:val="24"/>
          </w:rPr>
          <w:t xml:space="preserve"> and velocity </w:t>
        </w:r>
      </w:ins>
      <m:oMath>
        <m:sSup>
          <m:sSupPr>
            <m:ctrlPr>
              <w:ins w:id="2524" w:author="WPS_1699502026" w:date="2025-11-25T22:35:00Z">
                <w:rPr>
                  <w:rFonts w:ascii="Cambria Math" w:hAnsi="Cambria Math" w:cs="Cambria Math"/>
                  <w:sz w:val="20"/>
                  <w:szCs w:val="20"/>
                </w:rPr>
              </w:ins>
            </m:ctrlPr>
          </m:sSupPr>
          <m:e>
            <w:ins w:id="2525" w:author="WPS_1699502026" w:date="2025-11-25T22:35:00Z">
              <m:r>
                <m:rPr/>
                <w:rPr>
                  <w:rFonts w:ascii="Cambria Math" w:hAnsi="Cambria Math" w:cs="Cambria Math"/>
                  <w:sz w:val="20"/>
                  <w:szCs w:val="20"/>
                </w:rPr>
                <m:t>u</m:t>
              </m:r>
            </w:ins>
            <m:ctrlPr>
              <w:ins w:id="2526" w:author="WPS_1699502026" w:date="2025-11-25T22:35:00Z">
                <w:rPr>
                  <w:rFonts w:ascii="Cambria Math" w:hAnsi="Cambria Math" w:cs="Cambria Math"/>
                  <w:sz w:val="20"/>
                  <w:szCs w:val="20"/>
                </w:rPr>
              </w:ins>
            </m:ctrlPr>
          </m:e>
          <m:sup>
            <w:ins w:id="2527" w:author="WPS_1699502026" w:date="2025-11-25T22:35:00Z">
              <m:r>
                <m:rPr>
                  <m:sty m:val="p"/>
                </m:rPr>
                <w:rPr>
                  <w:rFonts w:ascii="Cambria Math" w:hAnsi="Cambria Math" w:cs="Cambria Math"/>
                  <w:sz w:val="20"/>
                  <w:szCs w:val="20"/>
                </w:rPr>
                <m:t>n+1</m:t>
              </m:r>
            </w:ins>
            <m:ctrlPr>
              <w:ins w:id="2528" w:author="WPS_1699502026" w:date="2025-11-25T22:35:00Z">
                <w:rPr>
                  <w:rFonts w:ascii="Cambria Math" w:hAnsi="Cambria Math" w:cs="Cambria Math"/>
                  <w:sz w:val="20"/>
                  <w:szCs w:val="20"/>
                </w:rPr>
              </w:ins>
            </m:ctrlPr>
          </m:sup>
        </m:sSup>
      </m:oMath>
      <w:ins w:id="2529" w:author="root" w:date="2025-11-25T18:48:00Z">
        <w:del w:id="2530" w:author="WPS_1699502026" w:date="2025-11-25T22:35:00Z">
          <w:r>
            <w:rPr>
              <w:sz w:val="24"/>
            </w:rPr>
            <w:delText>u</w:delText>
          </w:r>
        </w:del>
      </w:ins>
      <w:ins w:id="2531" w:author="root" w:date="2025-11-25T18:48:00Z">
        <w:del w:id="2532" w:author="WPS_1699502026" w:date="2025-11-25T22:35:00Z">
          <w:r>
            <w:rPr>
              <w:sz w:val="24"/>
              <w:vertAlign w:val="superscript"/>
            </w:rPr>
            <w:delText>n+1</w:delText>
          </w:r>
        </w:del>
      </w:ins>
      <w:ins w:id="2533" w:author="root" w:date="2025-11-25T18:48:00Z">
        <w:r>
          <w:rPr>
            <w:sz w:val="24"/>
          </w:rPr>
          <w:t xml:space="preserve"> based on initial conditions at </w:t>
        </w:r>
      </w:ins>
      <m:oMath>
        <m:sSup>
          <m:sSupPr>
            <m:ctrlPr>
              <w:ins w:id="2534" w:author="WPS_1699502026" w:date="2025-11-25T22:35:00Z">
                <w:rPr>
                  <w:rFonts w:ascii="Cambria Math" w:hAnsi="Cambria Math" w:cs="Cambria Math"/>
                  <w:sz w:val="20"/>
                  <w:szCs w:val="20"/>
                </w:rPr>
              </w:ins>
            </m:ctrlPr>
          </m:sSupPr>
          <m:e>
            <w:ins w:id="2535" w:author="WPS_1699502026" w:date="2025-11-25T22:35:00Z">
              <m:r>
                <m:rPr/>
                <w:rPr>
                  <w:rFonts w:ascii="Cambria Math" w:hAnsi="Cambria Math" w:cs="Cambria Math"/>
                  <w:sz w:val="20"/>
                  <w:szCs w:val="20"/>
                </w:rPr>
                <m:t>t</m:t>
              </m:r>
            </w:ins>
            <m:ctrlPr>
              <w:ins w:id="2536" w:author="WPS_1699502026" w:date="2025-11-25T22:35:00Z">
                <w:rPr>
                  <w:rFonts w:ascii="Cambria Math" w:hAnsi="Cambria Math" w:cs="Cambria Math"/>
                  <w:sz w:val="20"/>
                  <w:szCs w:val="20"/>
                </w:rPr>
              </w:ins>
            </m:ctrlPr>
          </m:e>
          <m:sup>
            <w:ins w:id="2537" w:author="WPS_1699502026" w:date="2025-11-25T22:35:00Z">
              <m:r>
                <m:rPr>
                  <m:sty m:val="p"/>
                </m:rPr>
                <w:rPr>
                  <w:rFonts w:ascii="Cambria Math" w:hAnsi="Cambria Math" w:cs="Cambria Math"/>
                  <w:sz w:val="20"/>
                  <w:szCs w:val="20"/>
                </w:rPr>
                <m:t>n</m:t>
              </m:r>
            </w:ins>
            <m:ctrlPr>
              <w:ins w:id="2538" w:author="WPS_1699502026" w:date="2025-11-25T22:35:00Z">
                <w:rPr>
                  <w:rFonts w:ascii="Cambria Math" w:hAnsi="Cambria Math" w:cs="Cambria Math"/>
                  <w:sz w:val="20"/>
                  <w:szCs w:val="20"/>
                </w:rPr>
              </w:ins>
            </m:ctrlPr>
          </m:sup>
        </m:sSup>
        <w:ins w:id="2539" w:author="WPS_1699502026" w:date="2025-11-25T22:35:00Z">
          <m:r>
            <m:rPr>
              <m:sty m:val="p"/>
            </m:rPr>
            <w:rPr>
              <w:rFonts w:ascii="Cambria Math" w:hAnsi="Cambria Math" w:cs="Cambria Math"/>
              <w:sz w:val="20"/>
              <w:szCs w:val="20"/>
            </w:rPr>
            <m:t>=</m:t>
          </m:r>
        </w:ins>
        <w:ins w:id="2540" w:author="WPS_1699502026" w:date="2025-11-25T22:35:00Z">
          <m:r>
            <m:rPr/>
            <w:rPr>
              <w:rFonts w:ascii="Cambria Math" w:hAnsi="Cambria Math" w:cs="Cambria Math"/>
              <w:sz w:val="20"/>
              <w:szCs w:val="20"/>
            </w:rPr>
            <m:t>n∆</m:t>
          </m:r>
        </w:ins>
        <w:ins w:id="2541" w:author="WPS_1699502026" w:date="2025-11-25T22:36:00Z">
          <m:r>
            <m:rPr/>
            <w:rPr>
              <w:rFonts w:ascii="Cambria Math" w:hAnsi="Cambria Math" w:cs="Cambria Math"/>
              <w:sz w:val="20"/>
              <w:szCs w:val="20"/>
            </w:rPr>
            <m:t>t</m:t>
          </m:r>
        </w:ins>
      </m:oMath>
      <w:ins w:id="2542" w:author="root" w:date="2025-11-25T18:48:00Z">
        <w:del w:id="2543" w:author="WPS_1699502026" w:date="2025-11-25T22:36:00Z">
          <w:r>
            <w:rPr>
              <w:sz w:val="24"/>
            </w:rPr>
            <w:delText>t</w:delText>
          </w:r>
        </w:del>
      </w:ins>
      <w:ins w:id="2544" w:author="root" w:date="2025-11-25T18:48:00Z">
        <w:del w:id="2545" w:author="WPS_1699502026" w:date="2025-11-25T22:36:00Z">
          <w:r>
            <w:rPr>
              <w:sz w:val="24"/>
              <w:vertAlign w:val="superscript"/>
            </w:rPr>
            <w:delText xml:space="preserve">n </w:delText>
          </w:r>
        </w:del>
      </w:ins>
      <w:ins w:id="2546" w:author="root" w:date="2025-11-25T18:48:00Z">
        <w:del w:id="2547" w:author="WPS_1699502026" w:date="2025-11-25T22:36:00Z">
          <w:r>
            <w:rPr>
              <w:sz w:val="24"/>
            </w:rPr>
            <w:delText xml:space="preserve">= </w:delText>
          </w:r>
        </w:del>
      </w:ins>
      <w:ins w:id="2548" w:author="root" w:date="2025-11-25T18:48:00Z">
        <w:del w:id="2549" w:author="WPS_1699502026" w:date="2025-11-25T22:36:00Z">
          <w:r>
            <w:rPr>
              <w:i/>
              <w:iCs/>
              <w:sz w:val="24"/>
            </w:rPr>
            <w:delText>n</w:delText>
          </w:r>
        </w:del>
      </w:ins>
      <w:ins w:id="2550" w:author="root" w:date="2025-11-25T18:48:00Z">
        <w:del w:id="2551" w:author="WPS_1699502026" w:date="2025-11-25T22:36:00Z">
          <w:r>
            <w:rPr>
              <w:sz w:val="24"/>
            </w:rPr>
            <w:delText>∆</w:delText>
          </w:r>
        </w:del>
      </w:ins>
      <w:ins w:id="2552" w:author="root" w:date="2025-11-25T18:48:00Z">
        <w:del w:id="2553" w:author="WPS_1699502026" w:date="2025-11-25T22:36:00Z">
          <w:r>
            <w:rPr>
              <w:i/>
              <w:iCs/>
              <w:sz w:val="24"/>
            </w:rPr>
            <w:delText>t</w:delText>
          </w:r>
        </w:del>
      </w:ins>
      <w:ins w:id="2554" w:author="root" w:date="2025-11-25T18:48:00Z">
        <w:r>
          <w:rPr>
            <w:sz w:val="24"/>
          </w:rPr>
          <w:t xml:space="preserve"> and boundary conditions. </w:t>
        </w:r>
      </w:ins>
      <w:ins w:id="2555" w:author="root" w:date="2025-11-25T18:54:00Z">
        <w:r>
          <w:rPr>
            <w:sz w:val="24"/>
          </w:rPr>
          <w:t>The algorithm proceeds in three steps: first, the advection terms</w:t>
        </w:r>
      </w:ins>
      <w:ins w:id="2556" w:author="root" w:date="2025-11-25T18:54:00Z">
        <w:del w:id="2557" w:author="WPS_1699502026" w:date="2025-11-25T22:45:00Z">
          <w:r>
            <w:rPr>
              <w:sz w:val="24"/>
            </w:rPr>
            <w:delText>​</w:delText>
          </w:r>
        </w:del>
      </w:ins>
      <w:ins w:id="2558" w:author="root" w:date="2025-11-25T18:54:00Z">
        <w:r>
          <w:rPr>
            <w:sz w:val="24"/>
          </w:rPr>
          <w:t xml:space="preserve"> are evaluated; second, a Poisson problem</w:t>
        </w:r>
      </w:ins>
      <w:ins w:id="2559" w:author="root" w:date="2025-11-25T18:54:00Z">
        <w:del w:id="2560" w:author="WPS_1699502026" w:date="2025-11-25T22:45:00Z">
          <w:r>
            <w:rPr>
              <w:sz w:val="24"/>
            </w:rPr>
            <w:delText>​</w:delText>
          </w:r>
        </w:del>
      </w:ins>
      <w:ins w:id="2561" w:author="root" w:date="2025-11-25T18:54:00Z">
        <w:r>
          <w:rPr>
            <w:sz w:val="24"/>
          </w:rPr>
          <w:t xml:space="preserve"> for the updated pressure </w:t>
        </w:r>
      </w:ins>
      <m:oMath>
        <m:sSup>
          <m:sSupPr>
            <m:ctrlPr>
              <w:ins w:id="2562" w:author="WPS_1699502026" w:date="2025-11-25T22:37:00Z">
                <w:rPr>
                  <w:rFonts w:ascii="Cambria Math" w:hAnsi="Cambria Math" w:cs="Cambria Math"/>
                  <w:sz w:val="20"/>
                  <w:szCs w:val="20"/>
                </w:rPr>
              </w:ins>
            </m:ctrlPr>
          </m:sSupPr>
          <m:e>
            <w:ins w:id="2563" w:author="WPS_1699502026" w:date="2025-11-25T22:37:00Z">
              <m:r>
                <m:rPr/>
                <w:rPr>
                  <w:rFonts w:ascii="Cambria Math" w:hAnsi="Cambria Math" w:cs="Cambria Math"/>
                  <w:sz w:val="20"/>
                  <w:szCs w:val="20"/>
                </w:rPr>
                <m:t>p</m:t>
              </m:r>
            </w:ins>
            <m:ctrlPr>
              <w:ins w:id="2564" w:author="WPS_1699502026" w:date="2025-11-25T22:37:00Z">
                <w:rPr>
                  <w:rFonts w:ascii="Cambria Math" w:hAnsi="Cambria Math" w:cs="Cambria Math"/>
                  <w:sz w:val="20"/>
                  <w:szCs w:val="20"/>
                </w:rPr>
              </w:ins>
            </m:ctrlPr>
          </m:e>
          <m:sup>
            <w:ins w:id="2565" w:author="WPS_1699502026" w:date="2025-11-25T22:37:00Z">
              <m:r>
                <m:rPr>
                  <m:sty m:val="p"/>
                </m:rPr>
                <w:rPr>
                  <w:rFonts w:ascii="Cambria Math" w:hAnsi="Cambria Math" w:cs="Cambria Math"/>
                  <w:sz w:val="20"/>
                  <w:szCs w:val="20"/>
                </w:rPr>
                <m:t>n+1</m:t>
              </m:r>
            </w:ins>
            <m:ctrlPr>
              <w:ins w:id="2566" w:author="WPS_1699502026" w:date="2025-11-25T22:37:00Z">
                <w:rPr>
                  <w:rFonts w:ascii="Cambria Math" w:hAnsi="Cambria Math" w:cs="Cambria Math"/>
                  <w:sz w:val="20"/>
                  <w:szCs w:val="20"/>
                </w:rPr>
              </w:ins>
            </m:ctrlPr>
          </m:sup>
        </m:sSup>
      </m:oMath>
      <w:ins w:id="2567" w:author="root" w:date="2025-11-25T18:54:00Z">
        <w:del w:id="2568" w:author="WPS_1699502026" w:date="2025-11-25T22:37:00Z">
          <w:r>
            <w:rPr>
              <w:sz w:val="24"/>
            </w:rPr>
            <w:delText>p</w:delText>
          </w:r>
        </w:del>
      </w:ins>
      <w:ins w:id="2569" w:author="root" w:date="2025-11-25T18:54:00Z">
        <w:del w:id="2570" w:author="WPS_1699502026" w:date="2025-11-25T22:37:00Z">
          <w:r>
            <w:rPr>
              <w:rFonts w:hint="eastAsia"/>
              <w:sz w:val="24"/>
              <w:vertAlign w:val="superscript"/>
            </w:rPr>
            <w:delText>n+1</w:delText>
          </w:r>
        </w:del>
      </w:ins>
      <w:ins w:id="2571" w:author="root" w:date="2025-11-25T18:54:00Z">
        <w:del w:id="2572" w:author="WPS_1699502026" w:date="2025-11-25T22:37:00Z">
          <w:r>
            <w:rPr>
              <w:sz w:val="24"/>
            </w:rPr>
            <w:delText>​</w:delText>
          </w:r>
        </w:del>
      </w:ins>
      <w:ins w:id="2573" w:author="root" w:date="2025-11-25T18:54:00Z">
        <w:r>
          <w:rPr>
            <w:sz w:val="24"/>
          </w:rPr>
          <w:t xml:space="preserve"> is solved; finally, a Helmholtz problem</w:t>
        </w:r>
      </w:ins>
      <w:ins w:id="2574" w:author="root" w:date="2025-11-25T18:54:00Z">
        <w:del w:id="2575" w:author="WPS_1699502026" w:date="2025-11-25T22:37:00Z">
          <w:r>
            <w:rPr>
              <w:sz w:val="24"/>
            </w:rPr>
            <w:delText>​</w:delText>
          </w:r>
        </w:del>
      </w:ins>
      <w:ins w:id="2576" w:author="root" w:date="2025-11-25T18:54:00Z">
        <w:r>
          <w:rPr>
            <w:sz w:val="24"/>
          </w:rPr>
          <w:t xml:space="preserve"> is solved for each velocity component.</w:t>
        </w:r>
      </w:ins>
    </w:p>
    <w:p w14:paraId="3EFCD3F2">
      <w:pPr>
        <w:widowControl/>
        <w:spacing w:after="0" w:line="240" w:lineRule="auto"/>
        <w:ind w:firstLine="363"/>
        <w:jc w:val="both"/>
        <w:rPr>
          <w:sz w:val="24"/>
        </w:rPr>
        <w:pPrChange w:id="2577" w:author="WPS_1699502026" w:date="2025-11-25T22:53:00Z">
          <w:pPr>
            <w:widowControl/>
            <w:ind w:firstLine="360"/>
            <w:jc w:val="both"/>
          </w:pPr>
        </w:pPrChange>
      </w:pPr>
      <w:ins w:id="2578" w:author="AI YIFENG" w:date="2025-11-13T12:17:00Z">
        <w:r>
          <w:rPr>
            <w:rFonts w:hint="eastAsia"/>
            <w:sz w:val="24"/>
          </w:rPr>
          <w:t>T</w:t>
        </w:r>
      </w:ins>
      <w:del w:id="2579" w:author="AI YIFENG" w:date="2025-11-13T12:17:00Z">
        <w:commentRangeStart w:id="3"/>
        <w:r>
          <w:rPr>
            <w:rFonts w:hint="eastAsia"/>
            <w:sz w:val="24"/>
          </w:rPr>
          <w:delText xml:space="preserve">The higher </w:delText>
        </w:r>
      </w:del>
      <w:del w:id="2580" w:author="AI YIFENG" w:date="2025-11-13T12:17:00Z">
        <w:r>
          <w:rPr>
            <w:rFonts w:hint="eastAsia"/>
            <w:i/>
            <w:iCs/>
            <w:sz w:val="24"/>
          </w:rPr>
          <w:delText>p</w:delText>
        </w:r>
      </w:del>
      <w:del w:id="2581" w:author="AI YIFENG" w:date="2025-11-13T12:17:00Z">
        <w:r>
          <w:rPr>
            <w:rFonts w:hint="eastAsia"/>
            <w:sz w:val="24"/>
          </w:rPr>
          <w:delText>-th order indic</w:delText>
        </w:r>
        <w:commentRangeEnd w:id="3"/>
      </w:del>
      <w:del w:id="2582" w:author="AI YIFENG" w:date="2025-11-13T12:17:00Z">
        <w:r>
          <w:rPr>
            <w:rStyle w:val="23"/>
          </w:rPr>
          <w:commentReference w:id="3"/>
        </w:r>
      </w:del>
      <w:del w:id="2583" w:author="AI YIFENG" w:date="2025-11-13T12:17:00Z">
        <w:r>
          <w:rPr>
            <w:rFonts w:hint="eastAsia"/>
            <w:sz w:val="24"/>
          </w:rPr>
          <w:delText>ates more densified grids, where t</w:delText>
        </w:r>
      </w:del>
      <w:r>
        <w:rPr>
          <w:rFonts w:hint="eastAsia"/>
          <w:sz w:val="24"/>
        </w:rPr>
        <w:t xml:space="preserve">he validation details of lift and drag coefficients are </w:t>
      </w:r>
      <w:r>
        <w:rPr>
          <w:sz w:val="24"/>
        </w:rPr>
        <w:t>shown</w:t>
      </w:r>
      <w:r>
        <w:rPr>
          <w:rFonts w:hint="eastAsia"/>
          <w:sz w:val="24"/>
        </w:rPr>
        <w:t xml:space="preserve"> in SM </w:t>
      </w:r>
      <w:r>
        <w:rPr>
          <w:sz w:val="24"/>
        </w:rPr>
        <w:t>(Subsection 3.3)</w:t>
      </w:r>
      <w:r>
        <w:rPr>
          <w:rFonts w:hint="eastAsia"/>
          <w:sz w:val="24"/>
        </w:rPr>
        <w:t xml:space="preserve"> at </w:t>
      </w:r>
      <m:oMath>
        <m:r>
          <m:rPr/>
          <w:rPr>
            <w:rFonts w:ascii="Cambria Math" w:hAnsi="Cambria Math"/>
            <w:sz w:val="20"/>
            <w:szCs w:val="20"/>
            <w:rPrChange w:id="2584" w:author="WPS_1699502026" w:date="2025-11-25T22:52:00Z">
              <w:rPr>
                <w:sz w:val="24"/>
              </w:rPr>
            </w:rPrChange>
          </w:rPr>
          <m:t>p</m:t>
        </m:r>
        <m:r>
          <m:rPr>
            <m:sty m:val="p"/>
          </m:rPr>
          <w:rPr>
            <w:rFonts w:ascii="Cambria Math" w:hAnsi="Cambria Math"/>
            <w:sz w:val="20"/>
            <w:szCs w:val="20"/>
            <w:rPrChange w:id="2585" w:author="WPS_1699502026" w:date="2025-11-25T22:52:00Z">
              <w:rPr>
                <w:sz w:val="24"/>
              </w:rPr>
            </w:rPrChange>
          </w:rPr>
          <m:t>=3,</m:t>
        </m:r>
        <w:ins w:id="2586" w:author="WPS_1699502026" w:date="2025-11-25T22:37:00Z">
          <m:r>
            <m:rPr>
              <m:sty m:val="p"/>
            </m:rPr>
            <w:rPr>
              <w:rFonts w:ascii="Cambria Math" w:hAnsi="Cambria Math"/>
              <w:sz w:val="20"/>
              <w:szCs w:val="20"/>
              <w:rPrChange w:id="2587" w:author="WPS_1699502026" w:date="2025-11-25T22:52:00Z">
                <w:rPr>
                  <w:sz w:val="24"/>
                </w:rPr>
              </w:rPrChange>
            </w:rPr>
            <m:t xml:space="preserve"> </m:t>
          </m:r>
        </w:ins>
        <m:r>
          <m:rPr>
            <m:sty m:val="p"/>
          </m:rPr>
          <w:rPr>
            <w:rFonts w:ascii="Cambria Math" w:hAnsi="Cambria Math"/>
            <w:sz w:val="20"/>
            <w:szCs w:val="20"/>
            <w:rPrChange w:id="2588" w:author="WPS_1699502026" w:date="2025-11-25T22:52:00Z">
              <w:rPr>
                <w:sz w:val="24"/>
              </w:rPr>
            </w:rPrChange>
          </w:rPr>
          <m:t>4,</m:t>
        </m:r>
        <w:ins w:id="2589" w:author="WPS_1699502026" w:date="2025-11-25T22:37:00Z">
          <m:r>
            <m:rPr>
              <m:sty m:val="p"/>
            </m:rPr>
            <w:rPr>
              <w:rFonts w:ascii="Cambria Math" w:hAnsi="Cambria Math"/>
              <w:sz w:val="20"/>
              <w:szCs w:val="20"/>
              <w:rPrChange w:id="2590" w:author="WPS_1699502026" w:date="2025-11-25T22:52:00Z">
                <w:rPr>
                  <w:sz w:val="24"/>
                </w:rPr>
              </w:rPrChange>
            </w:rPr>
            <m:t xml:space="preserve"> </m:t>
          </m:r>
        </w:ins>
        <m:r>
          <m:rPr>
            <m:sty m:val="p"/>
          </m:rPr>
          <w:rPr>
            <w:rFonts w:ascii="Cambria Math" w:hAnsi="Cambria Math"/>
            <w:sz w:val="20"/>
            <w:szCs w:val="20"/>
            <w:rPrChange w:id="2591" w:author="WPS_1699502026" w:date="2025-11-25T22:52:00Z">
              <w:rPr>
                <w:sz w:val="24"/>
              </w:rPr>
            </w:rPrChange>
          </w:rPr>
          <m:t>5,</m:t>
        </m:r>
        <w:ins w:id="2592" w:author="WPS_1699502026" w:date="2025-11-25T22:37:00Z">
          <m:r>
            <m:rPr>
              <m:sty m:val="p"/>
            </m:rPr>
            <w:rPr>
              <w:rFonts w:ascii="Cambria Math" w:hAnsi="Cambria Math"/>
              <w:sz w:val="20"/>
              <w:szCs w:val="20"/>
              <w:rPrChange w:id="2593" w:author="WPS_1699502026" w:date="2025-11-25T22:52:00Z">
                <w:rPr>
                  <w:sz w:val="24"/>
                </w:rPr>
              </w:rPrChange>
            </w:rPr>
            <m:t xml:space="preserve"> </m:t>
          </m:r>
        </w:ins>
        <m:r>
          <m:rPr>
            <m:sty m:val="p"/>
          </m:rPr>
          <w:rPr>
            <w:rFonts w:ascii="Cambria Math" w:hAnsi="Cambria Math"/>
            <w:sz w:val="20"/>
            <w:szCs w:val="20"/>
            <w:rPrChange w:id="2594" w:author="WPS_1699502026" w:date="2025-11-25T22:52:00Z">
              <w:rPr>
                <w:sz w:val="24"/>
              </w:rPr>
            </w:rPrChange>
          </w:rPr>
          <m:t>6</m:t>
        </m:r>
      </m:oMath>
      <w:r>
        <w:rPr>
          <w:rFonts w:hint="eastAsia"/>
          <w:sz w:val="24"/>
        </w:rPr>
        <w:t>. A</w:t>
      </w:r>
      <w:r>
        <w:rPr>
          <w:sz w:val="24"/>
        </w:rPr>
        <w:t xml:space="preserve"> </w:t>
      </w:r>
      <w:r>
        <w:rPr>
          <w:rFonts w:hint="eastAsia"/>
          <w:i/>
          <w:iCs/>
          <w:sz w:val="24"/>
        </w:rPr>
        <w:t>p</w:t>
      </w:r>
      <w:r>
        <w:rPr>
          <w:sz w:val="24"/>
        </w:rPr>
        <w:t>-</w:t>
      </w:r>
      <w:r>
        <w:rPr>
          <w:rFonts w:hint="eastAsia"/>
          <w:sz w:val="24"/>
        </w:rPr>
        <w:t xml:space="preserve">th order </w:t>
      </w:r>
      <w:r>
        <w:rPr>
          <w:sz w:val="24"/>
        </w:rPr>
        <w:t xml:space="preserve">of </w:t>
      </w:r>
      <m:oMath>
        <w:del w:id="2595" w:author="WPS_1699502026" w:date="2025-11-25T22:37:00Z">
          <m:r>
            <m:rPr/>
            <w:rPr>
              <w:rFonts w:ascii="Cambria Math" w:hAnsi="Cambria Math"/>
              <w:sz w:val="20"/>
              <w:szCs w:val="20"/>
              <w:rPrChange w:id="2596" w:author="WPS_1699502026" w:date="2025-11-25T22:52:00Z">
                <w:rPr>
                  <w:sz w:val="24"/>
                </w:rPr>
              </w:rPrChange>
            </w:rPr>
            <m:t>n</m:t>
          </m:r>
        </w:del>
        <w:ins w:id="2597" w:author="WPS_1699502026" w:date="2025-11-25T22:37:00Z">
          <m:r>
            <m:rPr/>
            <w:rPr>
              <w:rFonts w:ascii="Cambria Math" w:hAnsi="Cambria Math"/>
              <w:sz w:val="20"/>
              <w:szCs w:val="20"/>
              <w:rPrChange w:id="2598" w:author="WPS_1699502026" w:date="2025-11-25T22:52:00Z">
                <w:rPr>
                  <w:rFonts w:ascii="Cambria Math" w:hAnsi="Cambria Math"/>
                  <w:sz w:val="24"/>
                </w:rPr>
              </w:rPrChange>
            </w:rPr>
            <m:t>p</m:t>
          </m:r>
        </w:ins>
        <m:r>
          <m:rPr>
            <m:sty m:val="p"/>
          </m:rPr>
          <w:rPr>
            <w:rFonts w:ascii="Cambria Math" w:hAnsi="Cambria Math"/>
            <w:sz w:val="20"/>
            <w:szCs w:val="20"/>
            <w:rPrChange w:id="2599" w:author="WPS_1699502026" w:date="2025-11-25T22:52:00Z">
              <w:rPr>
                <w:sz w:val="24"/>
              </w:rPr>
            </w:rPrChange>
          </w:rPr>
          <m:t>=4</m:t>
        </m:r>
      </m:oMath>
      <w:r>
        <w:rPr>
          <w:rFonts w:hint="eastAsia"/>
          <w:sz w:val="24"/>
        </w:rPr>
        <w:t xml:space="preserve"> is selected for all general flow domain calculation cases</w:t>
      </w:r>
      <w:r>
        <w:rPr>
          <w:sz w:val="24"/>
        </w:rPr>
        <w:t xml:space="preserve"> to balance computational accuracy with time and storage costs</w:t>
      </w:r>
      <w:r>
        <w:rPr>
          <w:rFonts w:hint="eastAsia"/>
          <w:sz w:val="24"/>
        </w:rPr>
        <w:t xml:space="preserve">. </w:t>
      </w:r>
      <w:ins w:id="2600" w:author="AI YIFENG" w:date="2025-11-26T13:42:00Z">
        <w:r>
          <w:rPr>
            <w:rFonts w:hint="eastAsia"/>
            <w:sz w:val="24"/>
          </w:rPr>
          <w:t>It should be mentioned that a</w:t>
        </w:r>
      </w:ins>
      <w:ins w:id="2601" w:author="AI YIFENG" w:date="2025-11-26T13:41:00Z">
        <w:r>
          <w:rPr>
            <w:rFonts w:hint="eastAsia"/>
            <w:sz w:val="24"/>
          </w:rPr>
          <w:t xml:space="preserve">ll of the </w:t>
        </w:r>
      </w:ins>
      <w:ins w:id="2602" w:author="AI YIFENG" w:date="2025-11-26T13:42:00Z">
        <w:r>
          <w:rPr>
            <w:rFonts w:hint="eastAsia"/>
            <w:sz w:val="24"/>
          </w:rPr>
          <w:t>physical</w:t>
        </w:r>
      </w:ins>
      <w:ins w:id="2603" w:author="AI YIFENG" w:date="2025-11-26T13:41:00Z">
        <w:r>
          <w:rPr>
            <w:rFonts w:hint="eastAsia"/>
            <w:sz w:val="24"/>
          </w:rPr>
          <w:t xml:space="preserve"> </w:t>
        </w:r>
      </w:ins>
      <w:ins w:id="2604" w:author="AI YIFENG" w:date="2025-11-26T13:42:00Z">
        <w:r>
          <w:rPr>
            <w:rFonts w:hint="eastAsia"/>
            <w:sz w:val="24"/>
          </w:rPr>
          <w:t>variables are dimensionless.</w:t>
        </w:r>
      </w:ins>
      <w:ins w:id="2605" w:author="AI YIFENG" w:date="2025-11-26T13:41:00Z">
        <w:r>
          <w:rPr>
            <w:rFonts w:hint="eastAsia"/>
            <w:sz w:val="24"/>
          </w:rPr>
          <w:t xml:space="preserve"> </w:t>
        </w:r>
      </w:ins>
    </w:p>
    <w:p w14:paraId="4F083840">
      <w:pPr>
        <w:spacing w:before="0" w:beforeLines="-2147483648" w:line="240" w:lineRule="auto"/>
        <w:ind w:firstLine="363"/>
        <w:jc w:val="both"/>
        <w:rPr>
          <w:sz w:val="24"/>
        </w:rPr>
        <w:pPrChange w:id="2606" w:author="WPS_1699502026" w:date="2025-11-25T22:53:00Z">
          <w:pPr>
            <w:spacing w:before="156" w:beforeLines="50"/>
            <w:ind w:firstLine="360"/>
            <w:jc w:val="both"/>
          </w:pPr>
        </w:pPrChange>
      </w:pPr>
      <w:r>
        <w:rPr>
          <w:sz w:val="24"/>
        </w:rPr>
        <w:t>The lift and drag force coefficients</w:t>
      </w:r>
      <w:del w:id="2607" w:author="AI YIFENG" w:date="2025-11-26T15:16:00Z">
        <w:r>
          <w:rPr>
            <w:sz w:val="24"/>
          </w:rPr>
          <w:delText xml:space="preserve"> (</w:delText>
        </w:r>
      </w:del>
      <m:oMath>
        <w:del w:id="2608" w:author="AI YIFENG" w:date="2025-11-26T15:08:00Z">
          <m:r>
            <m:rPr/>
            <w:rPr>
              <w:rFonts w:hint="eastAsia" w:ascii="Cambria Math" w:hAnsi="Cambria Math"/>
              <w:sz w:val="20"/>
              <w:szCs w:val="20"/>
              <w:rPrChange w:id="2609" w:author="AI YIFENG" w:date="2025-11-26T15:13:00Z">
                <w:rPr>
                  <w:rFonts w:hint="eastAsia" w:ascii="Cambria Math" w:hAnsi="Cambria Math"/>
                  <w:sz w:val="24"/>
                </w:rPr>
              </w:rPrChange>
            </w:rPr>
            <m:t>C</m:t>
          </m:r>
        </w:del>
        <w:del w:id="2610" w:author="AI YIFENG" w:date="2025-11-26T15:08:00Z">
          <m:r>
            <m:rPr/>
            <w:rPr>
              <w:rFonts w:hint="eastAsia" w:ascii="Cambria Math" w:hAnsi="Cambria Math"/>
              <w:sz w:val="20"/>
              <w:szCs w:val="20"/>
              <w:vertAlign w:val="subscript"/>
              <w:rPrChange w:id="2611" w:author="AI YIFENG" w:date="2025-11-26T15:13:00Z">
                <w:rPr>
                  <w:rFonts w:hint="eastAsia" w:ascii="Cambria Math" w:hAnsi="Cambria Math"/>
                  <w:sz w:val="24"/>
                  <w:vertAlign w:val="subscript"/>
                </w:rPr>
              </w:rPrChange>
            </w:rPr>
            <m:t>L</m:t>
          </m:r>
        </w:del>
        <w:del w:id="2612" w:author="AI YIFENG" w:date="2025-11-26T15:15:00Z">
          <m:r>
            <m:rPr>
              <m:sty m:val="p"/>
            </m:rPr>
            <w:rPr>
              <w:rFonts w:ascii="Cambria Math" w:hAnsi="Cambria Math"/>
              <w:sz w:val="24"/>
            </w:rPr>
            <m:t xml:space="preserve"> </m:t>
          </m:r>
        </w:del>
      </m:oMath>
      <w:del w:id="2613" w:author="AI YIFENG" w:date="2025-11-26T15:16:00Z">
        <w:r>
          <w:rPr>
            <w:sz w:val="24"/>
          </w:rPr>
          <w:delText xml:space="preserve">and </w:delText>
        </w:r>
      </w:del>
      <w:del w:id="2614" w:author="AI YIFENG" w:date="2025-11-26T15:09:00Z">
        <w:r>
          <w:rPr>
            <w:rFonts w:hint="eastAsia"/>
            <w:i/>
            <w:iCs/>
            <w:sz w:val="24"/>
          </w:rPr>
          <w:delText>C</w:delText>
        </w:r>
      </w:del>
      <w:del w:id="2615" w:author="AI YIFENG" w:date="2025-11-26T15:09:00Z">
        <w:r>
          <w:rPr>
            <w:rFonts w:hint="eastAsia"/>
            <w:i/>
            <w:iCs/>
            <w:sz w:val="24"/>
            <w:vertAlign w:val="subscript"/>
          </w:rPr>
          <w:delText>D</w:delText>
        </w:r>
      </w:del>
      <w:del w:id="2616" w:author="AI YIFENG" w:date="2025-11-26T15:16:00Z">
        <w:r>
          <w:rPr>
            <w:sz w:val="24"/>
          </w:rPr>
          <w:delText>)</w:delText>
        </w:r>
      </w:del>
      <w:r>
        <w:rPr>
          <w:sz w:val="24"/>
        </w:rPr>
        <w:t xml:space="preserve"> </w:t>
      </w:r>
      <w:ins w:id="2617" w:author="AI YIFENG" w:date="2025-11-26T15:16:00Z">
        <w:r>
          <w:rPr>
            <w:rFonts w:hint="eastAsia"/>
            <w:sz w:val="24"/>
          </w:rPr>
          <w:t>(</w:t>
        </w:r>
      </w:ins>
      <w:ins w:id="2618" w:author="AI YIFENG" w:date="2025-11-26T15:16:00Z">
        <w:r>
          <w:rPr>
            <w:rFonts w:hint="eastAsia"/>
            <w:i/>
            <w:iCs/>
            <w:sz w:val="24"/>
            <w:rPrChange w:id="2619" w:author="AI YIFENG" w:date="2025-11-26T15:16:00Z">
              <w:rPr>
                <w:rFonts w:hint="eastAsia"/>
                <w:sz w:val="24"/>
              </w:rPr>
            </w:rPrChange>
          </w:rPr>
          <w:t>C</w:t>
        </w:r>
      </w:ins>
      <w:ins w:id="2620" w:author="AI YIFENG" w:date="2025-11-26T15:16:00Z">
        <w:r>
          <w:rPr>
            <w:rFonts w:hint="eastAsia"/>
            <w:i/>
            <w:iCs/>
            <w:sz w:val="24"/>
            <w:vertAlign w:val="subscript"/>
            <w:rPrChange w:id="2621" w:author="AI YIFENG" w:date="2025-11-26T15:16:00Z">
              <w:rPr>
                <w:rFonts w:hint="eastAsia"/>
                <w:sz w:val="24"/>
              </w:rPr>
            </w:rPrChange>
          </w:rPr>
          <w:t>L</w:t>
        </w:r>
      </w:ins>
      <w:ins w:id="2622" w:author="AI YIFENG" w:date="2025-11-26T15:16:00Z">
        <w:r>
          <w:rPr>
            <w:rFonts w:hint="eastAsia"/>
            <w:sz w:val="24"/>
          </w:rPr>
          <w:t>/</w:t>
        </w:r>
      </w:ins>
      <w:ins w:id="2623" w:author="AI YIFENG" w:date="2025-11-26T15:16:00Z">
        <w:r>
          <w:rPr>
            <w:rFonts w:hint="eastAsia"/>
            <w:i/>
            <w:iCs/>
            <w:sz w:val="24"/>
            <w:rPrChange w:id="2624" w:author="AI YIFENG" w:date="2025-11-26T15:16:00Z">
              <w:rPr>
                <w:rFonts w:hint="eastAsia"/>
                <w:sz w:val="24"/>
              </w:rPr>
            </w:rPrChange>
          </w:rPr>
          <w:t>C</w:t>
        </w:r>
      </w:ins>
      <w:ins w:id="2625" w:author="AI YIFENG" w:date="2025-11-26T15:16:00Z">
        <w:r>
          <w:rPr>
            <w:rFonts w:hint="eastAsia"/>
            <w:i/>
            <w:iCs/>
            <w:sz w:val="24"/>
            <w:vertAlign w:val="subscript"/>
            <w:rPrChange w:id="2626" w:author="AI YIFENG" w:date="2025-11-26T15:16:00Z">
              <w:rPr>
                <w:rFonts w:hint="eastAsia"/>
                <w:sz w:val="24"/>
              </w:rPr>
            </w:rPrChange>
          </w:rPr>
          <w:t>D</w:t>
        </w:r>
      </w:ins>
      <w:ins w:id="2627" w:author="AI YIFENG" w:date="2025-11-26T15:16:00Z">
        <w:r>
          <w:rPr>
            <w:rFonts w:hint="eastAsia"/>
            <w:sz w:val="24"/>
          </w:rPr>
          <w:t xml:space="preserve">) </w:t>
        </w:r>
      </w:ins>
      <w:r>
        <w:rPr>
          <w:sz w:val="24"/>
        </w:rPr>
        <w:t xml:space="preserve">are extracted from the temporal </w:t>
      </w:r>
      <w:r>
        <w:rPr>
          <w:rFonts w:hint="eastAsia"/>
          <w:sz w:val="24"/>
        </w:rPr>
        <w:t xml:space="preserve">snapshots involving </w:t>
      </w:r>
      <w:r>
        <w:rPr>
          <w:sz w:val="24"/>
        </w:rPr>
        <w:t xml:space="preserve">full-field </w:t>
      </w:r>
      <m:oMath>
        <m:r>
          <m:rPr/>
          <w:rPr>
            <w:rFonts w:ascii="Cambria Math" w:hAnsi="Cambria Math"/>
            <w:sz w:val="20"/>
            <w:szCs w:val="20"/>
            <w:rPrChange w:id="2628" w:author="AI YIFENG" w:date="2025-11-26T15:12:00Z">
              <w:rPr>
                <w:rFonts w:ascii="Cambria Math" w:hAnsi="Cambria Math"/>
                <w:sz w:val="24"/>
              </w:rPr>
            </w:rPrChange>
          </w:rPr>
          <m:t>u</m:t>
        </m:r>
      </m:oMath>
      <w:r>
        <w:rPr>
          <w:sz w:val="24"/>
        </w:rPr>
        <w:t xml:space="preserve">, </w:t>
      </w:r>
      <m:oMath>
        <m:r>
          <m:rPr/>
          <w:rPr>
            <w:rFonts w:ascii="Cambria Math" w:hAnsi="Cambria Math"/>
            <w:sz w:val="20"/>
            <w:szCs w:val="20"/>
            <w:rPrChange w:id="2629" w:author="AI YIFENG" w:date="2025-11-26T15:12:00Z">
              <w:rPr>
                <w:rFonts w:ascii="Cambria Math" w:hAnsi="Cambria Math"/>
                <w:sz w:val="24"/>
              </w:rPr>
            </w:rPrChange>
          </w:rPr>
          <m:t>v</m:t>
        </m:r>
      </m:oMath>
      <w:r>
        <w:rPr>
          <w:sz w:val="24"/>
        </w:rPr>
        <w:t xml:space="preserve">, and </w:t>
      </w:r>
      <m:oMath>
        <m:r>
          <m:rPr/>
          <w:rPr>
            <w:rFonts w:ascii="Cambria Math" w:hAnsi="Cambria Math"/>
            <w:sz w:val="20"/>
            <w:szCs w:val="20"/>
            <w:rPrChange w:id="2630" w:author="AI YIFENG" w:date="2025-11-26T15:13:00Z">
              <w:rPr>
                <w:rFonts w:ascii="Cambria Math" w:hAnsi="Cambria Math"/>
                <w:sz w:val="24"/>
              </w:rPr>
            </w:rPrChange>
          </w:rPr>
          <m:t>p</m:t>
        </m:r>
      </m:oMath>
      <w:r>
        <w:rPr>
          <w:sz w:val="24"/>
        </w:rPr>
        <w:t xml:space="preserve"> distribution data over time, as follows.</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230"/>
        <w:gridCol w:w="1066"/>
      </w:tblGrid>
      <w:tr w14:paraId="68B493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230" w:type="dxa"/>
          </w:tcPr>
          <w:p w14:paraId="0962D6E1">
            <w:pPr>
              <w:spacing w:before="0" w:beforeLines="-2147483648" w:after="0" w:line="240" w:lineRule="auto"/>
              <w:jc w:val="both"/>
              <w:rPr>
                <w:sz w:val="24"/>
              </w:rPr>
              <w:pPrChange w:id="2631" w:author="WPS_1699502026" w:date="2025-11-25T22:03:00Z">
                <w:pPr>
                  <w:spacing w:before="156" w:beforeLines="50" w:after="0" w:line="240" w:lineRule="auto"/>
                  <w:jc w:val="both"/>
                </w:pPr>
              </w:pPrChange>
            </w:pPr>
            <m:oMathPara>
              <m:oMathParaPr>
                <m:jc m:val="center"/>
              </m:oMathParaPr>
              <m:oMath>
                <m:sSub>
                  <w:bookmarkStart w:id="24" w:name="OLE_LINK3"/>
                  <m:sSubPr>
                    <m:ctrlPr>
                      <w:ins w:id="2632" w:author="AI YIFENG" w:date="2025-11-13T18:40:00Z">
                        <w:rPr>
                          <w:rFonts w:ascii="Cambria Math" w:hAnsi="Cambria Math"/>
                          <w:i/>
                          <w:sz w:val="20"/>
                          <w:szCs w:val="20"/>
                        </w:rPr>
                      </w:ins>
                    </m:ctrlPr>
                  </m:sSubPr>
                  <m:e>
                    <m:r>
                      <m:rPr/>
                      <w:rPr>
                        <w:rFonts w:ascii="Cambria Math" w:hAnsi="Cambria Math"/>
                        <w:sz w:val="20"/>
                        <w:szCs w:val="20"/>
                        <w:rPrChange w:id="2633" w:author="WPS_1699502026" w:date="2025-11-25T22:38:00Z">
                          <w:rPr>
                            <w:rFonts w:ascii="Cambria Math" w:hAnsi="Cambria Math"/>
                            <w:sz w:val="24"/>
                          </w:rPr>
                        </w:rPrChange>
                      </w:rPr>
                      <m:t>C</m:t>
                    </m:r>
                    <m:ctrlPr>
                      <w:ins w:id="2634" w:author="AI YIFENG" w:date="2025-11-13T18:40:00Z">
                        <w:rPr>
                          <w:rFonts w:ascii="Cambria Math" w:hAnsi="Cambria Math"/>
                          <w:i/>
                          <w:sz w:val="20"/>
                          <w:szCs w:val="20"/>
                        </w:rPr>
                      </w:ins>
                    </m:ctrlPr>
                  </m:e>
                  <m:sub>
                    <m:r>
                      <m:rPr/>
                      <w:rPr>
                        <w:rFonts w:ascii="Cambria Math" w:hAnsi="Cambria Math"/>
                        <w:sz w:val="20"/>
                        <w:szCs w:val="20"/>
                        <w:rPrChange w:id="2635" w:author="WPS_1699502026" w:date="2025-11-25T22:38:00Z">
                          <w:rPr>
                            <w:rFonts w:ascii="Cambria Math" w:hAnsi="Cambria Math"/>
                            <w:sz w:val="24"/>
                          </w:rPr>
                        </w:rPrChange>
                      </w:rPr>
                      <m:t>L</m:t>
                    </m:r>
                    <w:bookmarkEnd w:id="24"/>
                    <m:ctrlPr>
                      <w:ins w:id="2636" w:author="AI YIFENG" w:date="2025-11-13T18:40:00Z">
                        <w:rPr>
                          <w:rFonts w:ascii="Cambria Math" w:hAnsi="Cambria Math"/>
                          <w:i/>
                          <w:sz w:val="20"/>
                          <w:szCs w:val="20"/>
                        </w:rPr>
                      </w:ins>
                    </m:ctrlPr>
                  </m:sub>
                </m:sSub>
                <m:r>
                  <m:rPr/>
                  <w:rPr>
                    <w:rFonts w:ascii="Cambria Math" w:hAnsi="Cambria Math"/>
                    <w:sz w:val="20"/>
                    <w:szCs w:val="20"/>
                    <w:rPrChange w:id="2637" w:author="WPS_1699502026" w:date="2025-11-25T22:38:00Z">
                      <w:rPr>
                        <w:rFonts w:ascii="Cambria Math" w:hAnsi="Cambria Math"/>
                        <w:sz w:val="24"/>
                      </w:rPr>
                    </w:rPrChange>
                  </w:rPr>
                  <m:t>=2</m:t>
                </m:r>
                <m:sSub>
                  <m:sSubPr>
                    <m:ctrlPr>
                      <w:ins w:id="2638" w:author="AI YIFENG" w:date="2025-11-13T18:40:00Z">
                        <w:rPr>
                          <w:rFonts w:ascii="Cambria Math" w:hAnsi="Cambria Math"/>
                          <w:i/>
                          <w:sz w:val="20"/>
                          <w:szCs w:val="20"/>
                        </w:rPr>
                      </w:ins>
                    </m:ctrlPr>
                  </m:sSubPr>
                  <m:e>
                    <m:r>
                      <m:rPr/>
                      <w:rPr>
                        <w:rFonts w:ascii="Cambria Math" w:hAnsi="Cambria Math"/>
                        <w:sz w:val="20"/>
                        <w:szCs w:val="20"/>
                        <w:rPrChange w:id="2639" w:author="WPS_1699502026" w:date="2025-11-25T22:38:00Z">
                          <w:rPr>
                            <w:rFonts w:ascii="Cambria Math" w:hAnsi="Cambria Math"/>
                            <w:sz w:val="24"/>
                          </w:rPr>
                        </w:rPrChange>
                      </w:rPr>
                      <m:t>F</m:t>
                    </m:r>
                    <m:ctrlPr>
                      <w:ins w:id="2640" w:author="AI YIFENG" w:date="2025-11-13T18:40:00Z">
                        <w:rPr>
                          <w:rFonts w:ascii="Cambria Math" w:hAnsi="Cambria Math"/>
                          <w:i/>
                          <w:sz w:val="20"/>
                          <w:szCs w:val="20"/>
                        </w:rPr>
                      </w:ins>
                    </m:ctrlPr>
                  </m:e>
                  <m:sub>
                    <m:r>
                      <m:rPr/>
                      <w:rPr>
                        <w:rFonts w:ascii="Cambria Math" w:hAnsi="Cambria Math"/>
                        <w:sz w:val="20"/>
                        <w:szCs w:val="20"/>
                        <w:rPrChange w:id="2641" w:author="WPS_1699502026" w:date="2025-11-25T22:38:00Z">
                          <w:rPr>
                            <w:rFonts w:ascii="Cambria Math" w:hAnsi="Cambria Math"/>
                            <w:sz w:val="24"/>
                          </w:rPr>
                        </w:rPrChange>
                      </w:rPr>
                      <m:t>L</m:t>
                    </m:r>
                    <m:ctrlPr>
                      <w:ins w:id="2642" w:author="AI YIFENG" w:date="2025-11-13T18:40:00Z">
                        <w:rPr>
                          <w:rFonts w:ascii="Cambria Math" w:hAnsi="Cambria Math"/>
                          <w:i/>
                          <w:sz w:val="20"/>
                          <w:szCs w:val="20"/>
                        </w:rPr>
                      </w:ins>
                    </m:ctrlPr>
                  </m:sub>
                </m:sSub>
                <m:r>
                  <m:rPr/>
                  <w:rPr>
                    <w:rFonts w:ascii="Cambria Math" w:hAnsi="Cambria Math"/>
                    <w:sz w:val="20"/>
                    <w:szCs w:val="20"/>
                    <w:rPrChange w:id="2643" w:author="WPS_1699502026" w:date="2025-11-25T22:38:00Z">
                      <w:rPr>
                        <w:rFonts w:ascii="Cambria Math" w:hAnsi="Cambria Math"/>
                        <w:sz w:val="24"/>
                      </w:rPr>
                    </w:rPrChange>
                  </w:rPr>
                  <m:t>/ρ</m:t>
                </m:r>
                <m:sSup>
                  <m:sSupPr>
                    <m:ctrlPr>
                      <w:ins w:id="2644" w:author="AI YIFENG" w:date="2025-11-13T18:40:00Z">
                        <w:rPr>
                          <w:rFonts w:ascii="Cambria Math" w:hAnsi="Cambria Math"/>
                          <w:i/>
                          <w:sz w:val="20"/>
                          <w:szCs w:val="20"/>
                        </w:rPr>
                      </w:ins>
                    </m:ctrlPr>
                  </m:sSupPr>
                  <m:e>
                    <w:del w:id="2645" w:author="root" w:date="2025-11-25T18:22:00Z">
                      <m:r>
                        <m:rPr/>
                        <w:rPr>
                          <w:rFonts w:ascii="Cambria Math" w:hAnsi="Cambria Math"/>
                          <w:sz w:val="20"/>
                          <w:szCs w:val="20"/>
                          <w:rPrChange w:id="2646" w:author="WPS_1699502026" w:date="2025-11-25T22:38:00Z">
                            <w:rPr>
                              <w:rFonts w:ascii="Cambria Math" w:hAnsi="Cambria Math"/>
                              <w:sz w:val="24"/>
                            </w:rPr>
                          </w:rPrChange>
                        </w:rPr>
                        <m:t>u</m:t>
                      </m:r>
                    </w:del>
                    <w:ins w:id="2647" w:author="root" w:date="2025-11-25T18:22:00Z">
                      <m:r>
                        <m:rPr/>
                        <w:rPr>
                          <w:rFonts w:ascii="Cambria Math" w:hAnsi="Cambria Math"/>
                          <w:sz w:val="20"/>
                          <w:szCs w:val="20"/>
                          <w:rPrChange w:id="2648" w:author="WPS_1699502026" w:date="2025-11-25T22:38:00Z">
                            <w:rPr>
                              <w:rFonts w:ascii="Cambria Math" w:hAnsi="Cambria Math"/>
                              <w:sz w:val="24"/>
                            </w:rPr>
                          </w:rPrChange>
                        </w:rPr>
                        <m:t>U</m:t>
                      </m:r>
                    </w:ins>
                    <m:ctrlPr>
                      <w:ins w:id="2649" w:author="AI YIFENG" w:date="2025-11-13T18:40:00Z">
                        <w:rPr>
                          <w:rFonts w:ascii="Cambria Math" w:hAnsi="Cambria Math"/>
                          <w:i/>
                          <w:sz w:val="20"/>
                          <w:szCs w:val="20"/>
                        </w:rPr>
                      </w:ins>
                    </m:ctrlPr>
                  </m:e>
                  <m:sup>
                    <m:r>
                      <m:rPr/>
                      <w:rPr>
                        <w:rFonts w:ascii="Cambria Math" w:hAnsi="Cambria Math"/>
                        <w:sz w:val="20"/>
                        <w:szCs w:val="20"/>
                        <w:rPrChange w:id="2650" w:author="WPS_1699502026" w:date="2025-11-25T22:38:00Z">
                          <w:rPr>
                            <w:rFonts w:ascii="Cambria Math" w:hAnsi="Cambria Math"/>
                            <w:sz w:val="24"/>
                          </w:rPr>
                        </w:rPrChange>
                      </w:rPr>
                      <m:t>2</m:t>
                    </m:r>
                    <m:ctrlPr>
                      <w:ins w:id="2651" w:author="AI YIFENG" w:date="2025-11-13T18:40:00Z">
                        <w:rPr>
                          <w:rFonts w:ascii="Cambria Math" w:hAnsi="Cambria Math"/>
                          <w:i/>
                          <w:sz w:val="20"/>
                          <w:szCs w:val="20"/>
                        </w:rPr>
                      </w:ins>
                    </m:ctrlPr>
                  </m:sup>
                </m:sSup>
                <m:r>
                  <m:rPr/>
                  <w:rPr>
                    <w:rFonts w:ascii="Cambria Math" w:hAnsi="Cambria Math"/>
                    <w:sz w:val="20"/>
                    <w:szCs w:val="20"/>
                    <w:rPrChange w:id="2652" w:author="WPS_1699502026" w:date="2025-11-25T22:38:00Z">
                      <w:rPr>
                        <w:rFonts w:ascii="Cambria Math" w:hAnsi="Cambria Math"/>
                        <w:sz w:val="24"/>
                      </w:rPr>
                    </w:rPrChange>
                  </w:rPr>
                  <m:t>L</m:t>
                </m:r>
              </m:oMath>
            </m:oMathPara>
          </w:p>
        </w:tc>
        <w:tc>
          <w:tcPr>
            <w:tcW w:w="1066" w:type="dxa"/>
          </w:tcPr>
          <w:p w14:paraId="60599BA3">
            <w:pPr>
              <w:spacing w:before="0" w:beforeLines="-2147483648" w:after="0" w:line="240" w:lineRule="auto"/>
              <w:jc w:val="center"/>
              <w:rPr>
                <w:sz w:val="24"/>
              </w:rPr>
              <w:pPrChange w:id="2653" w:author="WPS_1699502026" w:date="2025-11-25T22:03:00Z">
                <w:pPr>
                  <w:spacing w:before="156" w:beforeLines="50" w:after="0" w:line="240" w:lineRule="auto"/>
                  <w:jc w:val="center"/>
                </w:pPr>
              </w:pPrChange>
            </w:pPr>
            <w:r>
              <w:rPr>
                <w:sz w:val="24"/>
              </w:rPr>
              <w:t>(1</w:t>
            </w:r>
            <w:del w:id="2654" w:author="WPS_1699502026" w:date="2025-11-25T23:30:00Z">
              <w:r>
                <w:rPr>
                  <w:sz w:val="24"/>
                </w:rPr>
                <w:delText>3</w:delText>
              </w:r>
            </w:del>
            <w:ins w:id="2655" w:author="WPS_1699502026" w:date="2025-11-25T23:30:00Z">
              <w:r>
                <w:rPr>
                  <w:rFonts w:hint="eastAsia"/>
                  <w:sz w:val="24"/>
                </w:rPr>
                <w:t>7</w:t>
              </w:r>
            </w:ins>
            <w:r>
              <w:rPr>
                <w:sz w:val="24"/>
              </w:rPr>
              <w:t>)</w:t>
            </w:r>
          </w:p>
        </w:tc>
      </w:tr>
      <w:tr w14:paraId="76DC0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230" w:type="dxa"/>
          </w:tcPr>
          <w:p w14:paraId="728BAD27">
            <w:pPr>
              <w:spacing w:before="0" w:beforeLines="-2147483648" w:after="0" w:line="240" w:lineRule="auto"/>
              <w:jc w:val="both"/>
              <w:rPr>
                <w:sz w:val="24"/>
              </w:rPr>
              <w:pPrChange w:id="2656" w:author="WPS_1699502026" w:date="2025-11-25T22:03:00Z">
                <w:pPr>
                  <w:spacing w:before="156" w:beforeLines="50" w:after="0" w:line="240" w:lineRule="auto"/>
                  <w:jc w:val="both"/>
                </w:pPr>
              </w:pPrChange>
            </w:pPr>
            <m:oMathPara>
              <m:oMath>
                <m:sSub>
                  <m:sSubPr>
                    <m:ctrlPr>
                      <w:ins w:id="2657" w:author="AI YIFENG" w:date="2025-11-13T18:40:00Z">
                        <w:rPr>
                          <w:rFonts w:ascii="Cambria Math" w:hAnsi="Cambria Math"/>
                          <w:i/>
                          <w:sz w:val="20"/>
                          <w:szCs w:val="20"/>
                        </w:rPr>
                      </w:ins>
                    </m:ctrlPr>
                  </m:sSubPr>
                  <m:e>
                    <m:r>
                      <m:rPr/>
                      <w:rPr>
                        <w:rFonts w:ascii="Cambria Math" w:hAnsi="Cambria Math"/>
                        <w:sz w:val="20"/>
                        <w:szCs w:val="20"/>
                        <w:rPrChange w:id="2658" w:author="WPS_1699502026" w:date="2025-11-25T22:38:00Z">
                          <w:rPr>
                            <w:rFonts w:ascii="Cambria Math" w:hAnsi="Cambria Math"/>
                            <w:sz w:val="24"/>
                          </w:rPr>
                        </w:rPrChange>
                      </w:rPr>
                      <m:t>C</m:t>
                    </m:r>
                    <m:ctrlPr>
                      <w:ins w:id="2659" w:author="AI YIFENG" w:date="2025-11-13T18:40:00Z">
                        <w:rPr>
                          <w:rFonts w:ascii="Cambria Math" w:hAnsi="Cambria Math"/>
                          <w:i/>
                          <w:sz w:val="20"/>
                          <w:szCs w:val="20"/>
                        </w:rPr>
                      </w:ins>
                    </m:ctrlPr>
                  </m:e>
                  <m:sub>
                    <m:r>
                      <m:rPr/>
                      <w:rPr>
                        <w:rFonts w:ascii="Cambria Math" w:hAnsi="Cambria Math"/>
                        <w:sz w:val="20"/>
                        <w:szCs w:val="20"/>
                        <w:rPrChange w:id="2660" w:author="WPS_1699502026" w:date="2025-11-25T22:38:00Z">
                          <w:rPr>
                            <w:rFonts w:ascii="Cambria Math" w:hAnsi="Cambria Math"/>
                            <w:sz w:val="24"/>
                          </w:rPr>
                        </w:rPrChange>
                      </w:rPr>
                      <m:t>D</m:t>
                    </m:r>
                    <m:ctrlPr>
                      <w:ins w:id="2661" w:author="AI YIFENG" w:date="2025-11-13T18:40:00Z">
                        <w:rPr>
                          <w:rFonts w:ascii="Cambria Math" w:hAnsi="Cambria Math"/>
                          <w:i/>
                          <w:sz w:val="20"/>
                          <w:szCs w:val="20"/>
                        </w:rPr>
                      </w:ins>
                    </m:ctrlPr>
                  </m:sub>
                </m:sSub>
                <m:r>
                  <m:rPr/>
                  <w:rPr>
                    <w:rFonts w:ascii="Cambria Math" w:hAnsi="Cambria Math"/>
                    <w:sz w:val="20"/>
                    <w:szCs w:val="20"/>
                    <w:rPrChange w:id="2662" w:author="WPS_1699502026" w:date="2025-11-25T22:38:00Z">
                      <w:rPr>
                        <w:rFonts w:ascii="Cambria Math" w:hAnsi="Cambria Math"/>
                        <w:sz w:val="24"/>
                      </w:rPr>
                    </w:rPrChange>
                  </w:rPr>
                  <m:t>=2</m:t>
                </m:r>
                <m:sSub>
                  <m:sSubPr>
                    <m:ctrlPr>
                      <w:ins w:id="2663" w:author="AI YIFENG" w:date="2025-11-13T18:40:00Z">
                        <w:rPr>
                          <w:rFonts w:ascii="Cambria Math" w:hAnsi="Cambria Math"/>
                          <w:i/>
                          <w:sz w:val="20"/>
                          <w:szCs w:val="20"/>
                        </w:rPr>
                      </w:ins>
                    </m:ctrlPr>
                  </m:sSubPr>
                  <m:e>
                    <m:r>
                      <m:rPr/>
                      <w:rPr>
                        <w:rFonts w:ascii="Cambria Math" w:hAnsi="Cambria Math"/>
                        <w:sz w:val="20"/>
                        <w:szCs w:val="20"/>
                        <w:rPrChange w:id="2664" w:author="WPS_1699502026" w:date="2025-11-25T22:38:00Z">
                          <w:rPr>
                            <w:rFonts w:ascii="Cambria Math" w:hAnsi="Cambria Math"/>
                            <w:sz w:val="24"/>
                          </w:rPr>
                        </w:rPrChange>
                      </w:rPr>
                      <m:t>F</m:t>
                    </m:r>
                    <m:ctrlPr>
                      <w:ins w:id="2665" w:author="AI YIFENG" w:date="2025-11-13T18:40:00Z">
                        <w:rPr>
                          <w:rFonts w:ascii="Cambria Math" w:hAnsi="Cambria Math"/>
                          <w:i/>
                          <w:sz w:val="20"/>
                          <w:szCs w:val="20"/>
                        </w:rPr>
                      </w:ins>
                    </m:ctrlPr>
                  </m:e>
                  <m:sub>
                    <m:r>
                      <m:rPr/>
                      <w:rPr>
                        <w:rFonts w:ascii="Cambria Math" w:hAnsi="Cambria Math"/>
                        <w:sz w:val="20"/>
                        <w:szCs w:val="20"/>
                        <w:rPrChange w:id="2666" w:author="WPS_1699502026" w:date="2025-11-25T22:38:00Z">
                          <w:rPr>
                            <w:rFonts w:ascii="Cambria Math" w:hAnsi="Cambria Math"/>
                            <w:sz w:val="24"/>
                          </w:rPr>
                        </w:rPrChange>
                      </w:rPr>
                      <m:t>D</m:t>
                    </m:r>
                    <m:ctrlPr>
                      <w:ins w:id="2667" w:author="AI YIFENG" w:date="2025-11-13T18:40:00Z">
                        <w:rPr>
                          <w:rFonts w:ascii="Cambria Math" w:hAnsi="Cambria Math"/>
                          <w:i/>
                          <w:sz w:val="20"/>
                          <w:szCs w:val="20"/>
                        </w:rPr>
                      </w:ins>
                    </m:ctrlPr>
                  </m:sub>
                </m:sSub>
                <m:r>
                  <m:rPr/>
                  <w:rPr>
                    <w:rFonts w:ascii="Cambria Math" w:hAnsi="Cambria Math"/>
                    <w:sz w:val="20"/>
                    <w:szCs w:val="20"/>
                    <w:rPrChange w:id="2668" w:author="WPS_1699502026" w:date="2025-11-25T22:38:00Z">
                      <w:rPr>
                        <w:rFonts w:ascii="Cambria Math" w:hAnsi="Cambria Math"/>
                        <w:sz w:val="24"/>
                      </w:rPr>
                    </w:rPrChange>
                  </w:rPr>
                  <m:t>/ρ</m:t>
                </m:r>
                <m:sSup>
                  <m:sSupPr>
                    <m:ctrlPr>
                      <w:ins w:id="2669" w:author="AI YIFENG" w:date="2025-11-13T18:40:00Z">
                        <w:rPr>
                          <w:rFonts w:ascii="Cambria Math" w:hAnsi="Cambria Math"/>
                          <w:i/>
                          <w:sz w:val="20"/>
                          <w:szCs w:val="20"/>
                        </w:rPr>
                      </w:ins>
                    </m:ctrlPr>
                  </m:sSupPr>
                  <m:e>
                    <w:del w:id="2670" w:author="root" w:date="2025-11-25T18:22:00Z">
                      <m:r>
                        <m:rPr/>
                        <w:rPr>
                          <w:rFonts w:ascii="Cambria Math" w:hAnsi="Cambria Math"/>
                          <w:sz w:val="20"/>
                          <w:szCs w:val="20"/>
                          <w:rPrChange w:id="2671" w:author="WPS_1699502026" w:date="2025-11-25T22:38:00Z">
                            <w:rPr>
                              <w:rFonts w:ascii="Cambria Math" w:hAnsi="Cambria Math"/>
                              <w:sz w:val="24"/>
                            </w:rPr>
                          </w:rPrChange>
                        </w:rPr>
                        <m:t>u</m:t>
                      </m:r>
                    </w:del>
                    <w:ins w:id="2672" w:author="root" w:date="2025-11-25T18:22:00Z">
                      <m:r>
                        <m:rPr/>
                        <w:rPr>
                          <w:rFonts w:ascii="Cambria Math" w:hAnsi="Cambria Math"/>
                          <w:sz w:val="20"/>
                          <w:szCs w:val="20"/>
                          <w:rPrChange w:id="2673" w:author="WPS_1699502026" w:date="2025-11-25T22:38:00Z">
                            <w:rPr>
                              <w:rFonts w:ascii="Cambria Math" w:hAnsi="Cambria Math"/>
                              <w:sz w:val="24"/>
                            </w:rPr>
                          </w:rPrChange>
                        </w:rPr>
                        <m:t>U</m:t>
                      </m:r>
                    </w:ins>
                    <m:ctrlPr>
                      <w:ins w:id="2674" w:author="AI YIFENG" w:date="2025-11-13T18:40:00Z">
                        <w:rPr>
                          <w:rFonts w:ascii="Cambria Math" w:hAnsi="Cambria Math"/>
                          <w:i/>
                          <w:sz w:val="20"/>
                          <w:szCs w:val="20"/>
                        </w:rPr>
                      </w:ins>
                    </m:ctrlPr>
                  </m:e>
                  <m:sup>
                    <m:r>
                      <m:rPr/>
                      <w:rPr>
                        <w:rFonts w:ascii="Cambria Math" w:hAnsi="Cambria Math"/>
                        <w:sz w:val="20"/>
                        <w:szCs w:val="20"/>
                        <w:rPrChange w:id="2675" w:author="WPS_1699502026" w:date="2025-11-25T22:38:00Z">
                          <w:rPr>
                            <w:rFonts w:ascii="Cambria Math" w:hAnsi="Cambria Math"/>
                            <w:sz w:val="24"/>
                          </w:rPr>
                        </w:rPrChange>
                      </w:rPr>
                      <m:t>2</m:t>
                    </m:r>
                    <m:ctrlPr>
                      <w:ins w:id="2676" w:author="AI YIFENG" w:date="2025-11-13T18:40:00Z">
                        <w:rPr>
                          <w:rFonts w:ascii="Cambria Math" w:hAnsi="Cambria Math"/>
                          <w:i/>
                          <w:sz w:val="20"/>
                          <w:szCs w:val="20"/>
                        </w:rPr>
                      </w:ins>
                    </m:ctrlPr>
                  </m:sup>
                </m:sSup>
                <m:r>
                  <m:rPr/>
                  <w:rPr>
                    <w:rFonts w:ascii="Cambria Math" w:hAnsi="Cambria Math"/>
                    <w:sz w:val="20"/>
                    <w:szCs w:val="20"/>
                    <w:rPrChange w:id="2677" w:author="WPS_1699502026" w:date="2025-11-25T22:38:00Z">
                      <w:rPr>
                        <w:rFonts w:ascii="Cambria Math" w:hAnsi="Cambria Math"/>
                        <w:sz w:val="24"/>
                      </w:rPr>
                    </w:rPrChange>
                  </w:rPr>
                  <m:t>L</m:t>
                </m:r>
              </m:oMath>
            </m:oMathPara>
          </w:p>
        </w:tc>
        <w:tc>
          <w:tcPr>
            <w:tcW w:w="1066" w:type="dxa"/>
          </w:tcPr>
          <w:p w14:paraId="404A20E0">
            <w:pPr>
              <w:spacing w:before="0" w:beforeLines="-2147483648" w:after="0" w:line="240" w:lineRule="auto"/>
              <w:jc w:val="center"/>
              <w:rPr>
                <w:sz w:val="24"/>
              </w:rPr>
              <w:pPrChange w:id="2678" w:author="WPS_1699502026" w:date="2025-11-25T22:03:00Z">
                <w:pPr>
                  <w:spacing w:before="156" w:beforeLines="50" w:after="0" w:line="240" w:lineRule="auto"/>
                  <w:jc w:val="center"/>
                </w:pPr>
              </w:pPrChange>
            </w:pPr>
            <w:r>
              <w:rPr>
                <w:sz w:val="24"/>
              </w:rPr>
              <w:t>(1</w:t>
            </w:r>
            <w:del w:id="2679" w:author="WPS_1699502026" w:date="2025-11-25T23:31:00Z">
              <w:r>
                <w:rPr>
                  <w:sz w:val="24"/>
                </w:rPr>
                <w:delText>4</w:delText>
              </w:r>
            </w:del>
            <w:ins w:id="2680" w:author="WPS_1699502026" w:date="2025-11-25T23:31:00Z">
              <w:r>
                <w:rPr>
                  <w:rFonts w:hint="eastAsia"/>
                  <w:sz w:val="24"/>
                </w:rPr>
                <w:t>8</w:t>
              </w:r>
            </w:ins>
            <w:r>
              <w:rPr>
                <w:sz w:val="24"/>
              </w:rPr>
              <w:t>)</w:t>
            </w:r>
          </w:p>
        </w:tc>
      </w:tr>
    </w:tbl>
    <w:p w14:paraId="722E5415">
      <w:pPr>
        <w:jc w:val="both"/>
        <w:rPr>
          <w:rFonts w:cs="Times New Roman"/>
          <w:sz w:val="24"/>
        </w:rPr>
      </w:pPr>
      <w:r>
        <w:rPr>
          <w:rFonts w:hint="eastAsia"/>
          <w:sz w:val="24"/>
        </w:rPr>
        <w:t>H</w:t>
      </w:r>
      <w:r>
        <w:rPr>
          <w:sz w:val="24"/>
        </w:rPr>
        <w:t xml:space="preserve">ere, the working fluid is air, where the air density </w:t>
      </w:r>
      <m:oMath>
        <m:r>
          <m:rPr/>
          <w:rPr>
            <w:rFonts w:ascii="Cambria Math" w:hAnsi="Cambria Math"/>
            <w:sz w:val="20"/>
            <w:szCs w:val="20"/>
            <w:rPrChange w:id="2681" w:author="AI YIFENG" w:date="2025-11-26T15:12:00Z">
              <w:rPr>
                <w:rFonts w:ascii="Cambria Math" w:hAnsi="Cambria Math"/>
                <w:sz w:val="24"/>
              </w:rPr>
            </w:rPrChange>
          </w:rPr>
          <m:t>ρ</m:t>
        </m:r>
      </m:oMath>
      <w:r>
        <w:rPr>
          <w:sz w:val="24"/>
        </w:rPr>
        <w:t xml:space="preserve"> is assumed to be 1</w:t>
      </w:r>
      <w:r>
        <w:rPr>
          <w:rFonts w:hint="eastAsia"/>
          <w:sz w:val="24"/>
        </w:rPr>
        <w:t xml:space="preserve"> kg/m</w:t>
      </w:r>
      <w:r>
        <w:rPr>
          <w:rFonts w:hint="eastAsia"/>
          <w:sz w:val="24"/>
          <w:vertAlign w:val="superscript"/>
        </w:rPr>
        <w:t>3</w:t>
      </w:r>
      <w:r>
        <w:rPr>
          <w:sz w:val="24"/>
        </w:rPr>
        <w:t xml:space="preserve">, </w:t>
      </w:r>
      <m:oMath>
        <m:sSub>
          <m:sSubPr>
            <m:ctrlPr>
              <w:ins w:id="2682" w:author="AI YIFENG" w:date="2025-11-26T15:09:00Z">
                <w:rPr>
                  <w:rFonts w:ascii="Cambria Math" w:hAnsi="Cambria Math"/>
                  <w:i/>
                  <w:sz w:val="20"/>
                  <w:szCs w:val="20"/>
                  <w:rPrChange w:id="2683" w:author="AI YIFENG" w:date="2025-11-26T15:12:00Z">
                    <w:rPr>
                      <w:rFonts w:ascii="Cambria Math" w:hAnsi="Cambria Math"/>
                      <w:i/>
                      <w:sz w:val="24"/>
                    </w:rPr>
                  </w:rPrChange>
                </w:rPr>
              </w:ins>
            </m:ctrlPr>
          </m:sSubPr>
          <m:e>
            <w:ins w:id="2684" w:author="AI YIFENG" w:date="2025-11-26T15:09:00Z">
              <m:r>
                <m:rPr/>
                <w:rPr>
                  <w:rFonts w:ascii="Cambria Math" w:hAnsi="Cambria Math"/>
                  <w:sz w:val="20"/>
                  <w:szCs w:val="20"/>
                  <w:rPrChange w:id="2685" w:author="AI YIFENG" w:date="2025-11-26T15:12:00Z">
                    <w:rPr>
                      <w:rFonts w:ascii="Cambria Math" w:hAnsi="Cambria Math"/>
                      <w:sz w:val="24"/>
                    </w:rPr>
                  </w:rPrChange>
                </w:rPr>
                <m:t>F</m:t>
              </m:r>
            </w:ins>
            <m:ctrlPr>
              <w:ins w:id="2686" w:author="AI YIFENG" w:date="2025-11-26T15:09:00Z">
                <w:rPr>
                  <w:rFonts w:ascii="Cambria Math" w:hAnsi="Cambria Math"/>
                  <w:i/>
                  <w:sz w:val="20"/>
                  <w:szCs w:val="20"/>
                  <w:rPrChange w:id="2687" w:author="AI YIFENG" w:date="2025-11-26T15:12:00Z">
                    <w:rPr>
                      <w:rFonts w:ascii="Cambria Math" w:hAnsi="Cambria Math"/>
                      <w:i/>
                      <w:sz w:val="24"/>
                    </w:rPr>
                  </w:rPrChange>
                </w:rPr>
              </w:ins>
            </m:ctrlPr>
          </m:e>
          <m:sub>
            <w:ins w:id="2688" w:author="AI YIFENG" w:date="2025-11-26T15:09:00Z">
              <m:r>
                <m:rPr/>
                <w:rPr>
                  <w:rFonts w:ascii="Cambria Math" w:hAnsi="Cambria Math"/>
                  <w:sz w:val="20"/>
                  <w:szCs w:val="20"/>
                  <w:rPrChange w:id="2689" w:author="AI YIFENG" w:date="2025-11-26T15:12:00Z">
                    <w:rPr>
                      <w:rFonts w:ascii="Cambria Math" w:hAnsi="Cambria Math"/>
                      <w:sz w:val="24"/>
                    </w:rPr>
                  </w:rPrChange>
                </w:rPr>
                <m:t>L</m:t>
              </m:r>
            </w:ins>
            <m:ctrlPr>
              <w:ins w:id="2690" w:author="AI YIFENG" w:date="2025-11-26T15:09:00Z">
                <w:rPr>
                  <w:rFonts w:ascii="Cambria Math" w:hAnsi="Cambria Math"/>
                  <w:i/>
                  <w:sz w:val="20"/>
                  <w:szCs w:val="20"/>
                  <w:rPrChange w:id="2691" w:author="AI YIFENG" w:date="2025-11-26T15:12:00Z">
                    <w:rPr>
                      <w:rFonts w:ascii="Cambria Math" w:hAnsi="Cambria Math"/>
                      <w:i/>
                      <w:sz w:val="24"/>
                    </w:rPr>
                  </w:rPrChange>
                </w:rPr>
              </w:ins>
            </m:ctrlPr>
          </m:sub>
        </m:sSub>
        <w:del w:id="2692" w:author="AI YIFENG" w:date="2025-11-26T15:09:00Z">
          <m:r>
            <m:rPr/>
            <w:rPr>
              <w:rFonts w:ascii="Cambria Math" w:hAnsi="Cambria Math"/>
              <w:sz w:val="20"/>
              <w:szCs w:val="20"/>
              <w:rPrChange w:id="2693" w:author="AI YIFENG" w:date="2025-11-26T15:12:00Z">
                <w:rPr>
                  <w:rFonts w:ascii="Cambria Math" w:hAnsi="Cambria Math"/>
                  <w:sz w:val="24"/>
                </w:rPr>
              </w:rPrChange>
            </w:rPr>
            <m:t>F</m:t>
          </m:r>
        </w:del>
        <w:del w:id="2694" w:author="AI YIFENG" w:date="2025-11-26T15:09:00Z">
          <m:r>
            <m:rPr/>
            <w:rPr>
              <w:rFonts w:ascii="Cambria Math" w:hAnsi="Cambria Math"/>
              <w:sz w:val="20"/>
              <w:szCs w:val="20"/>
              <w:vertAlign w:val="subscript"/>
              <w:rPrChange w:id="2695" w:author="AI YIFENG" w:date="2025-11-26T15:12:00Z">
                <w:rPr>
                  <w:rFonts w:ascii="Cambria Math" w:hAnsi="Cambria Math"/>
                  <w:sz w:val="24"/>
                  <w:vertAlign w:val="subscript"/>
                </w:rPr>
              </w:rPrChange>
            </w:rPr>
            <m:t>L</m:t>
          </m:r>
        </w:del>
      </m:oMath>
      <w:r>
        <w:rPr>
          <w:sz w:val="24"/>
        </w:rPr>
        <w:t xml:space="preserve"> is</w:t>
      </w:r>
      <w:r>
        <w:rPr>
          <w:rFonts w:hint="eastAsia"/>
          <w:sz w:val="24"/>
        </w:rPr>
        <w:t xml:space="preserve"> applied vertical lift aerodynamic force on the airfoil</w:t>
      </w:r>
      <w:r>
        <w:rPr>
          <w:sz w:val="24"/>
        </w:rPr>
        <w:t xml:space="preserve">, and </w:t>
      </w:r>
      <m:oMath>
        <m:sSub>
          <m:sSubPr>
            <m:ctrlPr>
              <w:ins w:id="2696" w:author="AI YIFENG" w:date="2025-11-26T15:09:00Z">
                <w:rPr>
                  <w:rFonts w:ascii="Cambria Math" w:hAnsi="Cambria Math"/>
                  <w:i/>
                  <w:iCs/>
                  <w:sz w:val="20"/>
                  <w:szCs w:val="20"/>
                  <w:rPrChange w:id="2697" w:author="AI YIFENG" w:date="2025-11-26T15:12:00Z">
                    <w:rPr>
                      <w:rFonts w:ascii="Cambria Math" w:hAnsi="Cambria Math"/>
                      <w:i/>
                      <w:iCs/>
                      <w:sz w:val="24"/>
                    </w:rPr>
                  </w:rPrChange>
                </w:rPr>
              </w:ins>
            </m:ctrlPr>
          </m:sSubPr>
          <m:e>
            <w:ins w:id="2698" w:author="AI YIFENG" w:date="2025-11-26T15:09:00Z">
              <m:r>
                <m:rPr/>
                <w:rPr>
                  <w:rFonts w:ascii="Cambria Math" w:hAnsi="Cambria Math"/>
                  <w:sz w:val="20"/>
                  <w:szCs w:val="20"/>
                  <w:rPrChange w:id="2699" w:author="AI YIFENG" w:date="2025-11-26T15:12:00Z">
                    <w:rPr>
                      <w:rFonts w:ascii="Cambria Math" w:hAnsi="Cambria Math"/>
                      <w:sz w:val="24"/>
                    </w:rPr>
                  </w:rPrChange>
                </w:rPr>
                <m:t>F</m:t>
              </m:r>
            </w:ins>
            <m:ctrlPr>
              <w:ins w:id="2700" w:author="AI YIFENG" w:date="2025-11-26T15:09:00Z">
                <w:rPr>
                  <w:rFonts w:ascii="Cambria Math" w:hAnsi="Cambria Math"/>
                  <w:i/>
                  <w:iCs/>
                  <w:sz w:val="20"/>
                  <w:szCs w:val="20"/>
                  <w:rPrChange w:id="2701" w:author="AI YIFENG" w:date="2025-11-26T15:12:00Z">
                    <w:rPr>
                      <w:rFonts w:ascii="Cambria Math" w:hAnsi="Cambria Math"/>
                      <w:i/>
                      <w:iCs/>
                      <w:sz w:val="24"/>
                    </w:rPr>
                  </w:rPrChange>
                </w:rPr>
              </w:ins>
            </m:ctrlPr>
          </m:e>
          <m:sub>
            <w:ins w:id="2702" w:author="AI YIFENG" w:date="2025-11-26T15:09:00Z">
              <m:r>
                <m:rPr/>
                <w:rPr>
                  <w:rFonts w:ascii="Cambria Math" w:hAnsi="Cambria Math"/>
                  <w:sz w:val="20"/>
                  <w:szCs w:val="20"/>
                  <w:rPrChange w:id="2703" w:author="AI YIFENG" w:date="2025-11-26T15:12:00Z">
                    <w:rPr>
                      <w:rFonts w:ascii="Cambria Math" w:hAnsi="Cambria Math"/>
                      <w:sz w:val="24"/>
                    </w:rPr>
                  </w:rPrChange>
                </w:rPr>
                <m:t>D</m:t>
              </m:r>
            </w:ins>
            <m:ctrlPr>
              <w:ins w:id="2704" w:author="AI YIFENG" w:date="2025-11-26T15:09:00Z">
                <w:rPr>
                  <w:rFonts w:ascii="Cambria Math" w:hAnsi="Cambria Math"/>
                  <w:i/>
                  <w:iCs/>
                  <w:sz w:val="20"/>
                  <w:szCs w:val="20"/>
                  <w:rPrChange w:id="2705" w:author="AI YIFENG" w:date="2025-11-26T15:12:00Z">
                    <w:rPr>
                      <w:rFonts w:ascii="Cambria Math" w:hAnsi="Cambria Math"/>
                      <w:i/>
                      <w:iCs/>
                      <w:sz w:val="24"/>
                    </w:rPr>
                  </w:rPrChange>
                </w:rPr>
              </w:ins>
            </m:ctrlPr>
          </m:sub>
        </m:sSub>
        <w:del w:id="2706" w:author="AI YIFENG" w:date="2025-11-26T15:09:00Z">
          <m:r>
            <m:rPr/>
            <w:rPr>
              <w:rFonts w:hint="eastAsia" w:ascii="Cambria Math" w:hAnsi="Cambria Math"/>
              <w:sz w:val="20"/>
              <w:szCs w:val="20"/>
              <w:rPrChange w:id="2707" w:author="AI YIFENG" w:date="2025-11-26T15:12:00Z">
                <w:rPr>
                  <w:rFonts w:hint="eastAsia" w:ascii="Cambria Math" w:hAnsi="Cambria Math"/>
                  <w:sz w:val="24"/>
                </w:rPr>
              </w:rPrChange>
            </w:rPr>
            <m:t>F</m:t>
          </m:r>
        </w:del>
        <w:del w:id="2708" w:author="AI YIFENG" w:date="2025-11-26T15:09:00Z">
          <m:r>
            <m:rPr/>
            <w:rPr>
              <w:rFonts w:hint="eastAsia" w:ascii="Cambria Math" w:hAnsi="Cambria Math"/>
              <w:sz w:val="20"/>
              <w:szCs w:val="20"/>
              <w:vertAlign w:val="subscript"/>
              <w:rPrChange w:id="2709" w:author="AI YIFENG" w:date="2025-11-26T15:12:00Z">
                <w:rPr>
                  <w:rFonts w:hint="eastAsia" w:ascii="Cambria Math" w:hAnsi="Cambria Math"/>
                  <w:sz w:val="24"/>
                  <w:vertAlign w:val="subscript"/>
                </w:rPr>
              </w:rPrChange>
            </w:rPr>
            <m:t>D</m:t>
          </m:r>
        </w:del>
      </m:oMath>
      <w:r>
        <w:rPr>
          <w:rFonts w:hint="eastAsia"/>
          <w:sz w:val="24"/>
        </w:rPr>
        <w:t xml:space="preserve"> is the horizontal drag aerodynamic force applied on the whole airfoil. </w:t>
      </w:r>
      <w:del w:id="2710" w:author="AI YIFENG" w:date="2025-11-13T12:25:00Z">
        <w:r>
          <w:rPr>
            <w:strike/>
            <w:sz w:val="24"/>
            <w:rPrChange w:id="2711" w:author="WPS_1699502026" w:date="2025-11-25T23:35:00Z">
              <w:rPr>
                <w:sz w:val="24"/>
              </w:rPr>
            </w:rPrChange>
          </w:rPr>
          <w:delText xml:space="preserve"> </w:delText>
        </w:r>
      </w:del>
      <w:del w:id="2712" w:author="AI YIFENG" w:date="2025-11-26T13:38:00Z">
        <w:r>
          <w:rPr>
            <w:strike/>
            <w:sz w:val="24"/>
            <w:rPrChange w:id="2713" w:author="WPS_1699502026" w:date="2025-11-25T23:35:00Z">
              <w:rPr>
                <w:sz w:val="24"/>
              </w:rPr>
            </w:rPrChange>
          </w:rPr>
          <w:delText xml:space="preserve">The kinematic viscosity </w:delText>
        </w:r>
      </w:del>
      <w:del w:id="2714" w:author="AI YIFENG" w:date="2025-11-26T13:38:00Z">
        <w:r>
          <w:rPr>
            <w:i/>
            <w:iCs/>
            <w:strike/>
            <w:sz w:val="24"/>
            <w:rPrChange w:id="2715" w:author="WPS_1699502026" w:date="2025-11-25T23:35:00Z">
              <w:rPr>
                <w:i/>
                <w:iCs/>
                <w:sz w:val="24"/>
              </w:rPr>
            </w:rPrChange>
          </w:rPr>
          <w:delText xml:space="preserve">υ </w:delText>
        </w:r>
      </w:del>
      <w:del w:id="2716" w:author="AI YIFENG" w:date="2025-11-26T13:38:00Z">
        <w:r>
          <w:rPr>
            <w:strike/>
            <w:sz w:val="24"/>
            <w:rPrChange w:id="2717" w:author="WPS_1699502026" w:date="2025-11-25T23:35:00Z">
              <w:rPr>
                <w:sz w:val="24"/>
              </w:rPr>
            </w:rPrChange>
          </w:rPr>
          <w:delText xml:space="preserve">is approximately set as </w:delText>
        </w:r>
      </w:del>
      <w:del w:id="2718" w:author="AI YIFENG" w:date="2025-11-26T13:38:00Z">
        <w:r>
          <w:rPr>
            <w:i/>
            <w:iCs/>
            <w:strike/>
            <w:sz w:val="24"/>
            <w:rPrChange w:id="2719" w:author="WPS_1699502026" w:date="2025-11-25T23:35:00Z">
              <w:rPr>
                <w:i/>
                <w:iCs/>
                <w:sz w:val="24"/>
              </w:rPr>
            </w:rPrChange>
          </w:rPr>
          <w:delText>υ</w:delText>
        </w:r>
      </w:del>
      <w:del w:id="2720" w:author="AI YIFENG" w:date="2025-11-26T13:38:00Z">
        <w:r>
          <w:rPr>
            <w:strike/>
            <w:sz w:val="24"/>
            <w:rPrChange w:id="2721" w:author="WPS_1699502026" w:date="2025-11-25T23:35:00Z">
              <w:rPr>
                <w:sz w:val="24"/>
              </w:rPr>
            </w:rPrChange>
          </w:rPr>
          <w:delText>=0.001 m</w:delText>
        </w:r>
      </w:del>
      <w:del w:id="2722" w:author="AI YIFENG" w:date="2025-11-26T13:38:00Z">
        <w:r>
          <w:rPr>
            <w:strike/>
            <w:sz w:val="24"/>
            <w:vertAlign w:val="superscript"/>
            <w:rPrChange w:id="2723" w:author="WPS_1699502026" w:date="2025-11-25T23:35:00Z">
              <w:rPr>
                <w:sz w:val="24"/>
                <w:vertAlign w:val="superscript"/>
              </w:rPr>
            </w:rPrChange>
          </w:rPr>
          <w:delText>2</w:delText>
        </w:r>
      </w:del>
      <w:del w:id="2724" w:author="AI YIFENG" w:date="2025-11-26T13:38:00Z">
        <w:r>
          <w:rPr>
            <w:strike/>
            <w:sz w:val="24"/>
            <w:rPrChange w:id="2725" w:author="WPS_1699502026" w:date="2025-11-25T23:35:00Z">
              <w:rPr>
                <w:sz w:val="24"/>
              </w:rPr>
            </w:rPrChange>
          </w:rPr>
          <w:delText>/s</w:delText>
        </w:r>
      </w:del>
      <w:del w:id="2726" w:author="AI YIFENG" w:date="2025-11-26T13:40:00Z">
        <w:r>
          <w:rPr>
            <w:rFonts w:hint="eastAsia"/>
            <w:sz w:val="24"/>
          </w:rPr>
          <w:delText xml:space="preserve">. </w:delText>
        </w:r>
      </w:del>
      <w:r>
        <w:rPr>
          <w:rFonts w:hint="eastAsia"/>
          <w:sz w:val="24"/>
        </w:rPr>
        <w:t xml:space="preserve">The uniform inlet velocity </w:t>
      </w:r>
      <w:ins w:id="2727" w:author="AI YIFENG" w:date="2025-11-26T13:40:00Z">
        <w:r>
          <w:rPr>
            <w:rFonts w:hint="eastAsia"/>
            <w:sz w:val="24"/>
          </w:rPr>
          <w:t xml:space="preserve">is dimensionless </w:t>
        </w:r>
      </w:ins>
      <m:oMath>
        <w:del w:id="2728" w:author="root" w:date="2025-11-25T18:22:00Z">
          <m:r>
            <m:rPr/>
            <w:rPr>
              <w:rFonts w:hint="eastAsia" w:ascii="Cambria Math" w:hAnsi="Cambria Math"/>
              <w:sz w:val="20"/>
              <w:szCs w:val="20"/>
              <w:rPrChange w:id="2729" w:author="AI YIFENG" w:date="2025-11-26T15:12:00Z">
                <w:rPr>
                  <w:rFonts w:hint="eastAsia" w:ascii="Cambria Math" w:hAnsi="Cambria Math"/>
                  <w:sz w:val="24"/>
                </w:rPr>
              </w:rPrChange>
            </w:rPr>
            <m:t>u</m:t>
          </m:r>
        </w:del>
        <w:ins w:id="2730" w:author="root" w:date="2025-11-25T18:22:00Z">
          <m:r>
            <m:rPr/>
            <w:rPr>
              <w:rFonts w:hint="eastAsia" w:ascii="Cambria Math" w:hAnsi="Cambria Math"/>
              <w:sz w:val="20"/>
              <w:szCs w:val="20"/>
              <w:rPrChange w:id="2731" w:author="AI YIFENG" w:date="2025-11-26T15:12:00Z">
                <w:rPr>
                  <w:rFonts w:hint="eastAsia" w:ascii="Cambria Math" w:hAnsi="Cambria Math"/>
                  <w:sz w:val="24"/>
                </w:rPr>
              </w:rPrChange>
            </w:rPr>
            <m:t>U</m:t>
          </m:r>
        </w:ins>
        <m:r>
          <m:rPr/>
          <w:rPr>
            <w:rFonts w:hint="eastAsia" w:ascii="Cambria Math" w:hAnsi="Cambria Math"/>
            <w:sz w:val="20"/>
            <w:szCs w:val="20"/>
            <w:rPrChange w:id="2732" w:author="AI YIFENG" w:date="2025-11-26T15:12:00Z">
              <w:rPr>
                <w:rFonts w:hint="eastAsia" w:ascii="Cambria Math" w:hAnsi="Cambria Math"/>
                <w:sz w:val="24"/>
              </w:rPr>
            </w:rPrChange>
          </w:rPr>
          <m:t>=1</m:t>
        </m:r>
        <m:r>
          <m:rPr/>
          <w:rPr>
            <w:rFonts w:ascii="Cambria Math" w:hAnsi="Cambria Math"/>
            <w:sz w:val="20"/>
            <w:szCs w:val="20"/>
            <w:rPrChange w:id="2733" w:author="AI YIFENG" w:date="2025-11-26T15:12:00Z">
              <w:rPr>
                <w:rFonts w:ascii="Cambria Math" w:hAnsi="Cambria Math"/>
                <w:sz w:val="24"/>
              </w:rPr>
            </w:rPrChange>
          </w:rPr>
          <m:t xml:space="preserve"> m/s</m:t>
        </m:r>
      </m:oMath>
      <w:r>
        <w:rPr>
          <w:rFonts w:hint="eastAsia"/>
          <w:sz w:val="24"/>
        </w:rPr>
        <w:t xml:space="preserve"> is set as default for all of simulation cases. Therefore, the </w:t>
      </w:r>
      <w:r>
        <w:rPr>
          <w:sz w:val="24"/>
        </w:rPr>
        <w:t>Reynolds number at the control inlet is</w:t>
      </w:r>
      <w:r>
        <w:rPr>
          <w:rFonts w:hint="eastAsia"/>
          <w:sz w:val="24"/>
        </w:rPr>
        <w:t xml:space="preserve"> set</w:t>
      </w:r>
      <w:r>
        <w:rPr>
          <w:sz w:val="24"/>
        </w:rPr>
        <w:t xml:space="preserve"> as</w:t>
      </w:r>
      <w:r>
        <w:rPr>
          <w:rFonts w:hint="eastAsia"/>
          <w:sz w:val="24"/>
        </w:rPr>
        <w:t xml:space="preserve"> </w:t>
      </w:r>
      <m:oMath>
        <m:r>
          <m:rPr/>
          <w:rPr>
            <w:rFonts w:ascii="Cambria Math" w:hAnsi="Cambria Math"/>
            <w:sz w:val="20"/>
            <w:szCs w:val="20"/>
            <w:rPrChange w:id="2734" w:author="AI YIFENG" w:date="2025-11-26T15:12:00Z">
              <w:rPr>
                <w:sz w:val="24"/>
              </w:rPr>
            </w:rPrChange>
          </w:rPr>
          <m:t>Re</m:t>
        </m:r>
        <m:r>
          <m:rPr>
            <m:sty m:val="p"/>
          </m:rPr>
          <w:rPr>
            <w:rFonts w:ascii="Cambria Math" w:hAnsi="Cambria Math"/>
            <w:sz w:val="20"/>
            <w:szCs w:val="20"/>
            <w:rPrChange w:id="2735" w:author="AI YIFENG" w:date="2025-11-26T15:12:00Z">
              <w:rPr>
                <w:sz w:val="24"/>
              </w:rPr>
            </w:rPrChange>
          </w:rPr>
          <m:t>=</m:t>
        </m:r>
        <m:r>
          <m:rPr/>
          <w:rPr>
            <w:rFonts w:ascii="Cambria Math" w:hAnsi="Cambria Math"/>
            <w:sz w:val="20"/>
            <w:szCs w:val="20"/>
            <w:rPrChange w:id="2736" w:author="AI YIFENG" w:date="2025-11-26T15:12:00Z">
              <w:rPr>
                <w:sz w:val="24"/>
              </w:rPr>
            </w:rPrChange>
          </w:rPr>
          <m:t>uL</m:t>
        </m:r>
        <m:r>
          <m:rPr/>
          <w:rPr>
            <w:rFonts w:ascii="Cambria Math" w:hAnsi="Cambria Math"/>
            <w:sz w:val="20"/>
            <w:szCs w:val="20"/>
            <w:vertAlign w:val="subscript"/>
            <w:rPrChange w:id="2737" w:author="AI YIFENG" w:date="2025-11-26T15:12:00Z">
              <w:rPr>
                <w:sz w:val="24"/>
                <w:vertAlign w:val="subscript"/>
              </w:rPr>
            </w:rPrChange>
          </w:rPr>
          <m:t>c</m:t>
        </m:r>
        <m:r>
          <m:rPr/>
          <w:rPr>
            <w:rFonts w:ascii="Cambria Math" w:hAnsi="Cambria Math"/>
            <w:sz w:val="20"/>
            <w:szCs w:val="20"/>
            <w:rPrChange w:id="2738" w:author="AI YIFENG" w:date="2025-11-26T15:12:00Z">
              <w:rPr>
                <w:sz w:val="24"/>
              </w:rPr>
            </w:rPrChange>
          </w:rPr>
          <m:t>/υ</m:t>
        </m:r>
        <w:del w:id="2739" w:author="AI YIFENG" w:date="2025-11-13T16:51:00Z">
          <m:r>
            <m:rPr>
              <m:sty m:val="p"/>
            </m:rPr>
            <w:rPr>
              <w:rFonts w:ascii="Cambria Math" w:hAnsi="Cambria Math"/>
              <w:sz w:val="20"/>
              <w:szCs w:val="20"/>
              <w:rPrChange w:id="2740" w:author="AI YIFENG" w:date="2025-11-26T15:12:00Z">
                <w:rPr>
                  <w:rFonts w:hAnsi="Cambria Math"/>
                  <w:sz w:val="24"/>
                </w:rPr>
              </w:rPrChange>
            </w:rPr>
            <m:t xml:space="preserve"> </m:t>
          </m:r>
        </w:del>
        <m:r>
          <m:rPr>
            <m:sty m:val="p"/>
          </m:rPr>
          <w:rPr>
            <w:rFonts w:ascii="Cambria Math" w:hAnsi="Cambria Math"/>
            <w:sz w:val="20"/>
            <w:szCs w:val="20"/>
            <w:rPrChange w:id="2741" w:author="AI YIFENG" w:date="2025-11-26T15:12:00Z">
              <w:rPr>
                <w:rFonts w:hAnsi="Cambria Math"/>
                <w:sz w:val="24"/>
              </w:rPr>
            </w:rPrChange>
          </w:rPr>
          <m:t>=</m:t>
        </m:r>
        <w:del w:id="2742" w:author="AI YIFENG" w:date="2025-11-13T16:51:00Z">
          <m:r>
            <m:rPr>
              <m:sty m:val="p"/>
            </m:rPr>
            <w:rPr>
              <w:rFonts w:ascii="Cambria Math" w:hAnsi="Cambria Math"/>
              <w:sz w:val="20"/>
              <w:szCs w:val="20"/>
              <w:rPrChange w:id="2743" w:author="AI YIFENG" w:date="2025-11-26T15:12:00Z">
                <w:rPr>
                  <w:rFonts w:hAnsi="Cambria Math"/>
                  <w:sz w:val="24"/>
                </w:rPr>
              </w:rPrChange>
            </w:rPr>
            <m:t xml:space="preserve"> </m:t>
          </m:r>
        </w:del>
        <m:r>
          <m:rPr>
            <m:sty m:val="p"/>
          </m:rPr>
          <w:rPr>
            <w:rFonts w:ascii="Cambria Math" w:hAnsi="Cambria Math"/>
            <w:sz w:val="20"/>
            <w:szCs w:val="20"/>
            <w:rPrChange w:id="2744" w:author="AI YIFENG" w:date="2025-11-26T15:12:00Z">
              <w:rPr>
                <w:rFonts w:hAnsi="Cambria Math"/>
                <w:sz w:val="24"/>
              </w:rPr>
            </w:rPrChange>
          </w:rPr>
          <m:t>1000</m:t>
        </m:r>
      </m:oMath>
      <w:r>
        <w:rPr>
          <w:rFonts w:hint="eastAsia" w:hAnsi="Cambria Math"/>
          <w:bCs/>
          <w:sz w:val="24"/>
        </w:rPr>
        <w:t xml:space="preserve"> </w:t>
      </w:r>
      <w:r>
        <w:rPr>
          <w:sz w:val="24"/>
        </w:rPr>
        <w:t>according to the chord length of the airfoil surface</w:t>
      </w:r>
      <w:r>
        <w:rPr>
          <w:rFonts w:hint="eastAsia"/>
          <w:sz w:val="24"/>
        </w:rPr>
        <w:t xml:space="preserve"> (where </w:t>
      </w:r>
      <m:oMath>
        <m:sSub>
          <m:sSubPr>
            <m:ctrlPr>
              <w:ins w:id="2745" w:author="AI YIFENG" w:date="2025-11-26T13:40:00Z">
                <w:rPr>
                  <w:rFonts w:ascii="Cambria Math" w:hAnsi="Cambria Math"/>
                  <w:i/>
                  <w:sz w:val="20"/>
                  <w:szCs w:val="20"/>
                  <w:rPrChange w:id="2746" w:author="AI YIFENG" w:date="2025-11-26T15:12:00Z">
                    <w:rPr>
                      <w:rFonts w:ascii="Cambria Math" w:hAnsi="Cambria Math"/>
                      <w:i/>
                      <w:sz w:val="24"/>
                    </w:rPr>
                  </w:rPrChange>
                </w:rPr>
              </w:ins>
            </m:ctrlPr>
          </m:sSubPr>
          <m:e>
            <w:ins w:id="2747" w:author="AI YIFENG" w:date="2025-11-26T13:40:00Z">
              <m:r>
                <m:rPr/>
                <w:rPr>
                  <w:rFonts w:ascii="Cambria Math" w:hAnsi="Cambria Math"/>
                  <w:sz w:val="20"/>
                  <w:szCs w:val="20"/>
                  <w:rPrChange w:id="2748" w:author="AI YIFENG" w:date="2025-11-26T15:12:00Z">
                    <w:rPr>
                      <w:rFonts w:ascii="Cambria Math" w:hAnsi="Cambria Math"/>
                      <w:sz w:val="24"/>
                    </w:rPr>
                  </w:rPrChange>
                </w:rPr>
                <m:t>L</m:t>
              </m:r>
            </w:ins>
            <m:ctrlPr>
              <w:ins w:id="2749" w:author="AI YIFENG" w:date="2025-11-26T13:40:00Z">
                <w:rPr>
                  <w:rFonts w:ascii="Cambria Math" w:hAnsi="Cambria Math"/>
                  <w:i/>
                  <w:sz w:val="20"/>
                  <w:szCs w:val="20"/>
                  <w:rPrChange w:id="2750" w:author="AI YIFENG" w:date="2025-11-26T15:12:00Z">
                    <w:rPr>
                      <w:rFonts w:ascii="Cambria Math" w:hAnsi="Cambria Math"/>
                      <w:i/>
                      <w:sz w:val="24"/>
                    </w:rPr>
                  </w:rPrChange>
                </w:rPr>
              </w:ins>
            </m:ctrlPr>
          </m:e>
          <m:sub>
            <w:ins w:id="2751" w:author="AI YIFENG" w:date="2025-11-26T13:40:00Z">
              <m:r>
                <m:rPr/>
                <w:rPr>
                  <w:rFonts w:ascii="Cambria Math" w:hAnsi="Cambria Math"/>
                  <w:sz w:val="20"/>
                  <w:szCs w:val="20"/>
                  <w:rPrChange w:id="2752" w:author="AI YIFENG" w:date="2025-11-26T15:12:00Z">
                    <w:rPr>
                      <w:rFonts w:ascii="Cambria Math" w:hAnsi="Cambria Math"/>
                      <w:sz w:val="24"/>
                    </w:rPr>
                  </w:rPrChange>
                </w:rPr>
                <m:t>c</m:t>
              </m:r>
            </w:ins>
            <m:ctrlPr>
              <w:ins w:id="2753" w:author="AI YIFENG" w:date="2025-11-26T13:40:00Z">
                <w:rPr>
                  <w:rFonts w:ascii="Cambria Math" w:hAnsi="Cambria Math"/>
                  <w:i/>
                  <w:sz w:val="20"/>
                  <w:szCs w:val="20"/>
                  <w:rPrChange w:id="2754" w:author="AI YIFENG" w:date="2025-11-26T15:12:00Z">
                    <w:rPr>
                      <w:rFonts w:ascii="Cambria Math" w:hAnsi="Cambria Math"/>
                      <w:i/>
                      <w:sz w:val="24"/>
                    </w:rPr>
                  </w:rPrChange>
                </w:rPr>
              </w:ins>
            </m:ctrlPr>
          </m:sub>
        </m:sSub>
        <w:del w:id="2755" w:author="AI YIFENG" w:date="2025-11-26T13:40:00Z">
          <m:r>
            <m:rPr/>
            <w:rPr>
              <w:rFonts w:hint="eastAsia" w:ascii="Cambria Math" w:hAnsi="Cambria Math"/>
              <w:sz w:val="20"/>
              <w:szCs w:val="20"/>
              <w:rPrChange w:id="2756" w:author="AI YIFENG" w:date="2025-11-26T15:12:00Z">
                <w:rPr>
                  <w:rFonts w:hint="eastAsia" w:ascii="Cambria Math" w:hAnsi="Cambria Math"/>
                  <w:sz w:val="24"/>
                </w:rPr>
              </w:rPrChange>
            </w:rPr>
            <m:t>L</m:t>
          </m:r>
        </w:del>
        <w:del w:id="2757" w:author="AI YIFENG" w:date="2025-11-26T13:40:00Z">
          <m:r>
            <m:rPr/>
            <w:rPr>
              <w:rFonts w:ascii="Cambria Math" w:hAnsi="Cambria Math"/>
              <w:sz w:val="20"/>
              <w:szCs w:val="20"/>
              <w:vertAlign w:val="subscript"/>
              <w:rPrChange w:id="2758" w:author="AI YIFENG" w:date="2025-11-26T15:12:00Z">
                <w:rPr>
                  <w:rFonts w:ascii="Cambria Math" w:hAnsi="Cambria Math"/>
                  <w:sz w:val="24"/>
                  <w:vertAlign w:val="subscript"/>
                </w:rPr>
              </w:rPrChange>
            </w:rPr>
            <m:t>c</m:t>
          </m:r>
        </w:del>
        <m:r>
          <m:rPr/>
          <w:rPr>
            <w:rFonts w:hint="eastAsia" w:ascii="Cambria Math" w:hAnsi="Cambria Math"/>
            <w:sz w:val="20"/>
            <w:szCs w:val="20"/>
            <w:rPrChange w:id="2759" w:author="AI YIFENG" w:date="2025-11-26T15:12:00Z">
              <w:rPr>
                <w:rFonts w:hint="eastAsia" w:ascii="Cambria Math" w:hAnsi="Cambria Math"/>
                <w:sz w:val="24"/>
              </w:rPr>
            </w:rPrChange>
          </w:rPr>
          <m:t>=1 m</m:t>
        </m:r>
      </m:oMath>
      <w:r>
        <w:rPr>
          <w:rFonts w:hint="eastAsia"/>
          <w:sz w:val="24"/>
        </w:rPr>
        <w:t>)</w:t>
      </w:r>
      <w:del w:id="2760" w:author="root" w:date="2025-11-25T18:23:00Z">
        <w:r>
          <w:rPr>
            <w:sz w:val="24"/>
          </w:rPr>
          <w:delText>, which is set as</w:delText>
        </w:r>
      </w:del>
      <w:del w:id="2761" w:author="root" w:date="2025-11-25T18:23:00Z">
        <w:r>
          <w:rPr>
            <w:rFonts w:hint="eastAsia"/>
            <w:sz w:val="24"/>
          </w:rPr>
          <w:delText xml:space="preserve"> </w:delText>
        </w:r>
      </w:del>
      <w:del w:id="2762" w:author="root" w:date="2025-11-25T18:23:00Z">
        <w:r>
          <w:rPr>
            <w:rFonts w:hint="eastAsia"/>
            <w:i/>
            <w:iCs/>
            <w:sz w:val="24"/>
          </w:rPr>
          <w:delText>Re=</w:delText>
        </w:r>
      </w:del>
      <w:del w:id="2763" w:author="root" w:date="2025-11-25T18:23:00Z">
        <w:r>
          <w:rPr>
            <w:rFonts w:hint="eastAsia"/>
            <w:sz w:val="24"/>
          </w:rPr>
          <w:delText>1000</w:delText>
        </w:r>
      </w:del>
      <w:del w:id="2764" w:author="root" w:date="2025-11-25T18:23:00Z">
        <w:r>
          <w:rPr>
            <w:sz w:val="24"/>
          </w:rPr>
          <w:delText xml:space="preserve"> by default</w:delText>
        </w:r>
      </w:del>
      <w:r>
        <w:rPr>
          <w:sz w:val="24"/>
        </w:rPr>
        <w:t xml:space="preserve">. </w:t>
      </w:r>
      <w:del w:id="2765" w:author="root" w:date="2025-11-25T18:23:00Z">
        <w:r>
          <w:rPr>
            <w:rFonts w:hint="eastAsia"/>
            <w:sz w:val="24"/>
          </w:rPr>
          <w:delText xml:space="preserve"> Therefore, the inlet velocity: </w:delText>
        </w:r>
      </w:del>
      <w:del w:id="2766" w:author="root" w:date="2025-11-25T18:23:00Z">
        <w:r>
          <w:rPr>
            <w:rFonts w:hint="eastAsia"/>
            <w:i/>
            <w:iCs/>
            <w:sz w:val="24"/>
          </w:rPr>
          <w:delText>u</w:delText>
        </w:r>
      </w:del>
      <w:del w:id="2767" w:author="root" w:date="2025-11-25T18:23:00Z">
        <w:r>
          <w:rPr>
            <w:rFonts w:hint="eastAsia"/>
            <w:sz w:val="24"/>
          </w:rPr>
          <w:delText>=1 m/s is set as default for all of simulation cases</w:delText>
        </w:r>
      </w:del>
      <w:del w:id="2768" w:author="root" w:date="2025-11-25T18:23:00Z">
        <w:r>
          <w:rPr>
            <w:sz w:val="24"/>
          </w:rPr>
          <w:delText>. Therefore</w:delText>
        </w:r>
      </w:del>
      <w:del w:id="2769" w:author="root" w:date="2025-11-25T18:23:00Z">
        <w:r>
          <w:rPr>
            <w:rFonts w:hint="eastAsia"/>
            <w:sz w:val="24"/>
          </w:rPr>
          <w:delText xml:space="preserve"> Eq. 13 and 14 can be represented as:</w:delText>
        </w:r>
      </w:del>
      <w:del w:id="2770" w:author="root" w:date="2025-11-25T18:23:00Z">
        <w:r>
          <w:rPr>
            <w:rFonts w:hint="eastAsia"/>
            <w:i/>
            <w:iCs/>
            <w:sz w:val="24"/>
          </w:rPr>
          <w:delText xml:space="preserve"> C</w:delText>
        </w:r>
      </w:del>
      <w:del w:id="2771" w:author="root" w:date="2025-11-25T18:23:00Z">
        <w:r>
          <w:rPr>
            <w:rFonts w:hint="eastAsia"/>
            <w:i/>
            <w:iCs/>
            <w:sz w:val="24"/>
            <w:vertAlign w:val="subscript"/>
          </w:rPr>
          <w:delText>L</w:delText>
        </w:r>
      </w:del>
      <w:del w:id="2772" w:author="root" w:date="2025-11-25T18:23:00Z">
        <w:r>
          <w:rPr>
            <w:rFonts w:hint="eastAsia"/>
            <w:i/>
            <w:iCs/>
            <w:sz w:val="24"/>
          </w:rPr>
          <w:delText>=</w:delText>
        </w:r>
      </w:del>
      <w:del w:id="2773" w:author="root" w:date="2025-11-25T18:23:00Z">
        <w:r>
          <w:rPr>
            <w:rFonts w:hint="eastAsia"/>
            <w:sz w:val="24"/>
          </w:rPr>
          <w:delText>2</w:delText>
        </w:r>
      </w:del>
      <w:del w:id="2774" w:author="root" w:date="2025-11-25T18:23:00Z">
        <w:r>
          <w:rPr>
            <w:rFonts w:hint="eastAsia"/>
            <w:i/>
            <w:iCs/>
            <w:sz w:val="24"/>
          </w:rPr>
          <w:delText>F</w:delText>
        </w:r>
      </w:del>
      <w:del w:id="2775" w:author="root" w:date="2025-11-25T18:23:00Z">
        <w:r>
          <w:rPr>
            <w:rFonts w:hint="eastAsia"/>
            <w:i/>
            <w:iCs/>
            <w:sz w:val="24"/>
            <w:vertAlign w:val="subscript"/>
          </w:rPr>
          <w:delText>L</w:delText>
        </w:r>
      </w:del>
      <w:del w:id="2776" w:author="root" w:date="2025-11-25T18:23:00Z">
        <w:r>
          <w:rPr>
            <w:rFonts w:hint="eastAsia"/>
            <w:sz w:val="24"/>
          </w:rPr>
          <w:delText xml:space="preserve">, </w:delText>
        </w:r>
      </w:del>
      <w:del w:id="2777" w:author="root" w:date="2025-11-25T18:23:00Z">
        <w:r>
          <w:rPr>
            <w:rFonts w:hint="eastAsia"/>
            <w:i/>
            <w:iCs/>
            <w:sz w:val="24"/>
          </w:rPr>
          <w:delText>C</w:delText>
        </w:r>
      </w:del>
      <w:del w:id="2778" w:author="root" w:date="2025-11-25T18:23:00Z">
        <w:r>
          <w:rPr>
            <w:rFonts w:hint="eastAsia"/>
            <w:i/>
            <w:iCs/>
            <w:sz w:val="24"/>
            <w:vertAlign w:val="subscript"/>
          </w:rPr>
          <w:delText>D</w:delText>
        </w:r>
      </w:del>
      <w:del w:id="2779" w:author="root" w:date="2025-11-25T18:23:00Z">
        <w:r>
          <w:rPr>
            <w:rFonts w:hint="eastAsia"/>
            <w:i/>
            <w:iCs/>
            <w:sz w:val="24"/>
          </w:rPr>
          <w:delText>=</w:delText>
        </w:r>
      </w:del>
      <w:del w:id="2780" w:author="root" w:date="2025-11-25T18:23:00Z">
        <w:r>
          <w:rPr>
            <w:rFonts w:hint="eastAsia"/>
            <w:sz w:val="24"/>
          </w:rPr>
          <w:delText>2</w:delText>
        </w:r>
      </w:del>
      <w:del w:id="2781" w:author="root" w:date="2025-11-25T18:23:00Z">
        <w:r>
          <w:rPr>
            <w:rFonts w:hint="eastAsia"/>
            <w:i/>
            <w:iCs/>
            <w:sz w:val="24"/>
          </w:rPr>
          <w:delText>F</w:delText>
        </w:r>
      </w:del>
      <w:del w:id="2782" w:author="root" w:date="2025-11-25T18:23:00Z">
        <w:r>
          <w:rPr>
            <w:rFonts w:hint="eastAsia"/>
            <w:i/>
            <w:iCs/>
            <w:sz w:val="24"/>
            <w:vertAlign w:val="subscript"/>
          </w:rPr>
          <w:delText>D.</w:delText>
        </w:r>
      </w:del>
    </w:p>
    <w:p w14:paraId="765C96A6">
      <w:pPr>
        <w:pStyle w:val="3"/>
        <w:numPr>
          <w:ilvl w:val="1"/>
          <w:numId w:val="1"/>
        </w:numPr>
        <w:rPr>
          <w:rFonts w:ascii="Times New Roman" w:hAnsi="Times New Roman" w:cs="Times New Roman"/>
          <w:b/>
          <w:bCs/>
          <w:color w:val="auto"/>
          <w:sz w:val="32"/>
          <w:szCs w:val="32"/>
        </w:rPr>
      </w:pPr>
      <w:r>
        <w:rPr>
          <w:rFonts w:ascii="Times New Roman" w:hAnsi="Times New Roman" w:cs="Times New Roman"/>
          <w:b/>
          <w:bCs/>
          <w:color w:val="auto"/>
          <w:sz w:val="32"/>
          <w:szCs w:val="32"/>
        </w:rPr>
        <w:t>Normalization of DNS data</w:t>
      </w:r>
    </w:p>
    <w:p w14:paraId="590C433B">
      <w:pPr>
        <w:ind w:firstLine="360"/>
        <w:jc w:val="both"/>
        <w:rPr>
          <w:sz w:val="24"/>
        </w:rPr>
      </w:pPr>
      <w:r>
        <w:rPr>
          <w:sz w:val="24"/>
        </w:rPr>
        <w:t>All discretized 2D Reynolds-average full-field flow data (</w:t>
      </w:r>
      <m:oMath>
        <m:r>
          <m:rPr/>
          <w:rPr>
            <w:rFonts w:ascii="Cambria Math" w:hAnsi="Cambria Math"/>
            <w:sz w:val="24"/>
          </w:rPr>
          <m:t>u</m:t>
        </m:r>
      </m:oMath>
      <w:r>
        <w:rPr>
          <w:sz w:val="24"/>
        </w:rPr>
        <w:t xml:space="preserve">, </w:t>
      </w:r>
      <m:oMath>
        <m:r>
          <m:rPr/>
          <w:rPr>
            <w:rFonts w:ascii="Cambria Math" w:hAnsi="Cambria Math"/>
            <w:sz w:val="24"/>
          </w:rPr>
          <m:t>v</m:t>
        </m:r>
      </m:oMath>
      <w:r>
        <w:rPr>
          <w:sz w:val="24"/>
        </w:rPr>
        <w:t xml:space="preserve">, and </w:t>
      </w:r>
      <m:oMath>
        <m:r>
          <m:rPr/>
          <w:rPr>
            <w:rFonts w:ascii="Cambria Math" w:hAnsi="Cambria Math"/>
            <w:sz w:val="24"/>
          </w:rPr>
          <m:t>p</m:t>
        </m:r>
      </m:oMath>
      <w:r>
        <w:rPr>
          <w:sz w:val="24"/>
        </w:rPr>
        <w:t>) and</w:t>
      </w:r>
      <w:ins w:id="2783" w:author="AI YIFENG" w:date="2025-11-26T15:16:00Z">
        <w:r>
          <w:rPr>
            <w:rFonts w:hint="eastAsia"/>
            <w:i/>
            <w:iCs/>
            <w:sz w:val="24"/>
          </w:rPr>
          <w:t xml:space="preserve"> C</w:t>
        </w:r>
      </w:ins>
      <w:ins w:id="2784" w:author="AI YIFENG" w:date="2025-11-26T15:16:00Z">
        <w:r>
          <w:rPr>
            <w:rFonts w:hint="eastAsia"/>
            <w:i/>
            <w:iCs/>
            <w:sz w:val="24"/>
            <w:vertAlign w:val="subscript"/>
          </w:rPr>
          <w:t>L</w:t>
        </w:r>
      </w:ins>
      <w:ins w:id="2785" w:author="AI YIFENG" w:date="2025-11-26T15:16:00Z">
        <w:r>
          <w:rPr>
            <w:rFonts w:hint="eastAsia"/>
            <w:sz w:val="24"/>
          </w:rPr>
          <w:t>/</w:t>
        </w:r>
      </w:ins>
      <w:ins w:id="2786" w:author="AI YIFENG" w:date="2025-11-26T15:16:00Z">
        <w:r>
          <w:rPr>
            <w:rFonts w:hint="eastAsia"/>
            <w:i/>
            <w:iCs/>
            <w:sz w:val="24"/>
          </w:rPr>
          <w:t>C</w:t>
        </w:r>
      </w:ins>
      <w:ins w:id="2787" w:author="AI YIFENG" w:date="2025-11-26T15:16:00Z">
        <w:r>
          <w:rPr>
            <w:rFonts w:hint="eastAsia"/>
            <w:i/>
            <w:iCs/>
            <w:sz w:val="24"/>
            <w:vertAlign w:val="subscript"/>
          </w:rPr>
          <w:t xml:space="preserve">D </w:t>
        </w:r>
      </w:ins>
      <w:del w:id="2788" w:author="AI YIFENG" w:date="2025-11-26T15:16:00Z">
        <w:r>
          <w:rPr>
            <w:sz w:val="24"/>
          </w:rPr>
          <w:delText xml:space="preserve"> </w:delText>
        </w:r>
      </w:del>
      <m:oMath>
        <w:del w:id="2789" w:author="AI YIFENG" w:date="2025-11-26T15:10:00Z">
          <m:r>
            <m:rPr/>
            <w:rPr>
              <w:rFonts w:ascii="Cambria Math" w:hAnsi="Cambria Math"/>
              <w:sz w:val="24"/>
            </w:rPr>
            <m:t>C</m:t>
          </m:r>
        </w:del>
        <w:del w:id="2790" w:author="AI YIFENG" w:date="2025-11-26T15:10:00Z">
          <m:r>
            <m:rPr/>
            <w:rPr>
              <w:rFonts w:ascii="Cambria Math" w:hAnsi="Cambria Math"/>
              <w:sz w:val="24"/>
              <w:vertAlign w:val="subscript"/>
            </w:rPr>
            <m:t>L</m:t>
          </m:r>
        </w:del>
        <w:del w:id="2791" w:author="AI YIFENG" w:date="2025-11-26T15:16:00Z">
          <m:r>
            <m:rPr/>
            <w:rPr>
              <w:rFonts w:ascii="Cambria Math" w:hAnsi="Cambria Math"/>
              <w:sz w:val="24"/>
            </w:rPr>
            <m:t>/</m:t>
          </m:r>
        </w:del>
        <w:del w:id="2792" w:author="AI YIFENG" w:date="2025-11-26T15:10:00Z">
          <m:r>
            <m:rPr/>
            <w:rPr>
              <w:rFonts w:ascii="Cambria Math" w:hAnsi="Cambria Math"/>
              <w:sz w:val="24"/>
            </w:rPr>
            <m:t>C</m:t>
          </m:r>
        </w:del>
        <w:del w:id="2793" w:author="AI YIFENG" w:date="2025-11-26T15:10:00Z">
          <m:r>
            <m:rPr/>
            <w:rPr>
              <w:rFonts w:ascii="Cambria Math" w:hAnsi="Cambria Math"/>
              <w:sz w:val="24"/>
              <w:vertAlign w:val="subscript"/>
            </w:rPr>
            <m:t>D</m:t>
          </m:r>
        </w:del>
      </m:oMath>
      <w:del w:id="2794" w:author="AI YIFENG" w:date="2025-11-26T15:16:00Z">
        <w:r>
          <w:rPr>
            <w:sz w:val="24"/>
          </w:rPr>
          <w:delText xml:space="preserve"> </w:delText>
        </w:r>
      </w:del>
      <w:r>
        <w:rPr>
          <w:sz w:val="24"/>
        </w:rPr>
        <w:t xml:space="preserve">ratio tokens obtained from the DNS process were normalized according to the following process based on their respective global maximum and minimum values obtained over all matrix coordinates, denoted as </w:t>
      </w:r>
      <m:oMath>
        <m:r>
          <m:rPr/>
          <w:rPr>
            <w:rFonts w:ascii="Cambria Math" w:hAnsi="Cambria Math"/>
            <w:sz w:val="20"/>
            <w:szCs w:val="20"/>
            <w:rPrChange w:id="2795" w:author="AI YIFENG" w:date="2025-11-26T15:11:00Z">
              <w:rPr>
                <w:rFonts w:ascii="Cambria Math" w:hAnsi="Cambria Math"/>
                <w:sz w:val="24"/>
              </w:rPr>
            </w:rPrChange>
          </w:rPr>
          <m:t>max(</m:t>
        </m:r>
        <m:sSub>
          <m:sSubPr>
            <m:ctrlPr>
              <w:ins w:id="2796" w:author="AI YIFENG" w:date="2025-11-26T15:10:00Z">
                <w:rPr>
                  <w:rFonts w:ascii="Cambria Math" w:hAnsi="Cambria Math"/>
                  <w:i/>
                  <w:sz w:val="20"/>
                  <w:szCs w:val="20"/>
                </w:rPr>
              </w:ins>
            </m:ctrlPr>
          </m:sSubPr>
          <m:e>
            <w:ins w:id="2797" w:author="AI YIFENG" w:date="2025-11-26T15:10:00Z">
              <m:r>
                <m:rPr/>
                <w:rPr>
                  <w:rFonts w:ascii="Cambria Math" w:hAnsi="Cambria Math"/>
                  <w:sz w:val="20"/>
                  <w:szCs w:val="20"/>
                </w:rPr>
                <m:t>V</m:t>
              </m:r>
            </w:ins>
            <m:ctrlPr>
              <w:ins w:id="2798" w:author="AI YIFENG" w:date="2025-11-26T15:10:00Z">
                <w:rPr>
                  <w:rFonts w:ascii="Cambria Math" w:hAnsi="Cambria Math"/>
                  <w:i/>
                  <w:sz w:val="20"/>
                  <w:szCs w:val="20"/>
                </w:rPr>
              </w:ins>
            </m:ctrlPr>
          </m:e>
          <m:sub>
            <w:ins w:id="2799" w:author="AI YIFENG" w:date="2025-11-26T15:10:00Z">
              <m:r>
                <m:rPr/>
                <w:rPr>
                  <w:rFonts w:ascii="Cambria Math" w:hAnsi="Cambria Math"/>
                  <w:sz w:val="20"/>
                  <w:szCs w:val="20"/>
                </w:rPr>
                <m:t>global</m:t>
              </m:r>
            </w:ins>
            <m:ctrlPr>
              <w:ins w:id="2800" w:author="AI YIFENG" w:date="2025-11-26T15:10:00Z">
                <w:rPr>
                  <w:rFonts w:ascii="Cambria Math" w:hAnsi="Cambria Math"/>
                  <w:i/>
                  <w:sz w:val="20"/>
                  <w:szCs w:val="20"/>
                </w:rPr>
              </w:ins>
            </m:ctrlPr>
          </m:sub>
        </m:sSub>
        <w:del w:id="2801" w:author="AI YIFENG" w:date="2025-11-26T15:10:00Z">
          <m:r>
            <m:rPr/>
            <w:rPr>
              <w:rFonts w:ascii="Cambria Math" w:hAnsi="Cambria Math"/>
              <w:sz w:val="20"/>
              <w:szCs w:val="20"/>
              <w:rPrChange w:id="2802" w:author="AI YIFENG" w:date="2025-11-26T15:11:00Z">
                <w:rPr>
                  <w:rFonts w:ascii="Cambria Math" w:hAnsi="Cambria Math"/>
                  <w:sz w:val="24"/>
                </w:rPr>
              </w:rPrChange>
            </w:rPr>
            <m:t>V</m:t>
          </m:r>
        </w:del>
        <w:del w:id="2803" w:author="AI YIFENG" w:date="2025-11-26T15:10:00Z">
          <m:r>
            <m:rPr/>
            <w:rPr>
              <w:rFonts w:ascii="Cambria Math" w:hAnsi="Cambria Math"/>
              <w:sz w:val="20"/>
              <w:szCs w:val="20"/>
              <w:vertAlign w:val="subscript"/>
              <w:rPrChange w:id="2804" w:author="AI YIFENG" w:date="2025-11-26T15:11:00Z">
                <w:rPr>
                  <w:rFonts w:ascii="Cambria Math" w:hAnsi="Cambria Math"/>
                  <w:sz w:val="24"/>
                  <w:vertAlign w:val="subscript"/>
                </w:rPr>
              </w:rPrChange>
            </w:rPr>
            <m:t>global</m:t>
          </m:r>
        </w:del>
        <m:r>
          <m:rPr/>
          <w:rPr>
            <w:rFonts w:ascii="Cambria Math" w:hAnsi="Cambria Math"/>
            <w:sz w:val="20"/>
            <w:szCs w:val="20"/>
            <w:rPrChange w:id="2805" w:author="AI YIFENG" w:date="2025-11-26T15:11:00Z">
              <w:rPr>
                <w:rFonts w:ascii="Cambria Math" w:hAnsi="Cambria Math"/>
                <w:sz w:val="24"/>
              </w:rPr>
            </w:rPrChange>
          </w:rPr>
          <m:t>)</m:t>
        </m:r>
      </m:oMath>
      <w:r>
        <w:rPr>
          <w:sz w:val="24"/>
        </w:rPr>
        <w:t xml:space="preserve"> and </w:t>
      </w:r>
      <m:oMath>
        <m:r>
          <m:rPr/>
          <w:rPr>
            <w:rFonts w:ascii="Cambria Math" w:hAnsi="Cambria Math"/>
            <w:sz w:val="20"/>
            <w:szCs w:val="20"/>
            <w:rPrChange w:id="2806" w:author="AI YIFENG" w:date="2025-11-26T15:11:00Z">
              <w:rPr>
                <w:rFonts w:ascii="Cambria Math" w:hAnsi="Cambria Math"/>
                <w:sz w:val="24"/>
              </w:rPr>
            </w:rPrChange>
          </w:rPr>
          <m:t>min(</m:t>
        </m:r>
        <m:sSub>
          <m:sSubPr>
            <m:ctrlPr>
              <w:ins w:id="2807" w:author="AI YIFENG" w:date="2025-11-26T15:10:00Z">
                <w:rPr>
                  <w:rFonts w:ascii="Cambria Math" w:hAnsi="Cambria Math"/>
                  <w:i/>
                  <w:sz w:val="20"/>
                  <w:szCs w:val="20"/>
                </w:rPr>
              </w:ins>
            </m:ctrlPr>
          </m:sSubPr>
          <m:e>
            <w:ins w:id="2808" w:author="AI YIFENG" w:date="2025-11-26T15:10:00Z">
              <m:r>
                <m:rPr/>
                <w:rPr>
                  <w:rFonts w:ascii="Cambria Math" w:hAnsi="Cambria Math"/>
                  <w:sz w:val="20"/>
                  <w:szCs w:val="20"/>
                </w:rPr>
                <m:t>V</m:t>
              </m:r>
            </w:ins>
            <m:ctrlPr>
              <w:ins w:id="2809" w:author="AI YIFENG" w:date="2025-11-26T15:10:00Z">
                <w:rPr>
                  <w:rFonts w:ascii="Cambria Math" w:hAnsi="Cambria Math"/>
                  <w:i/>
                  <w:sz w:val="20"/>
                  <w:szCs w:val="20"/>
                </w:rPr>
              </w:ins>
            </m:ctrlPr>
          </m:e>
          <m:sub>
            <w:ins w:id="2810" w:author="AI YIFENG" w:date="2025-11-26T15:10:00Z">
              <m:r>
                <m:rPr/>
                <w:rPr>
                  <w:rFonts w:ascii="Cambria Math" w:hAnsi="Cambria Math"/>
                  <w:sz w:val="20"/>
                  <w:szCs w:val="20"/>
                </w:rPr>
                <m:t>global</m:t>
              </m:r>
            </w:ins>
            <m:ctrlPr>
              <w:ins w:id="2811" w:author="AI YIFENG" w:date="2025-11-26T15:10:00Z">
                <w:rPr>
                  <w:rFonts w:ascii="Cambria Math" w:hAnsi="Cambria Math"/>
                  <w:i/>
                  <w:sz w:val="20"/>
                  <w:szCs w:val="20"/>
                </w:rPr>
              </w:ins>
            </m:ctrlPr>
          </m:sub>
        </m:sSub>
        <w:del w:id="2812" w:author="AI YIFENG" w:date="2025-11-26T15:10:00Z">
          <m:r>
            <m:rPr/>
            <w:rPr>
              <w:rFonts w:ascii="Cambria Math" w:hAnsi="Cambria Math"/>
              <w:sz w:val="20"/>
              <w:szCs w:val="20"/>
              <w:rPrChange w:id="2813" w:author="AI YIFENG" w:date="2025-11-26T15:11:00Z">
                <w:rPr>
                  <w:rFonts w:ascii="Cambria Math" w:hAnsi="Cambria Math"/>
                  <w:sz w:val="24"/>
                </w:rPr>
              </w:rPrChange>
            </w:rPr>
            <m:t>V</m:t>
          </m:r>
        </w:del>
        <w:del w:id="2814" w:author="AI YIFENG" w:date="2025-11-26T15:10:00Z">
          <m:r>
            <m:rPr/>
            <w:rPr>
              <w:rFonts w:ascii="Cambria Math" w:hAnsi="Cambria Math"/>
              <w:sz w:val="20"/>
              <w:szCs w:val="20"/>
              <w:vertAlign w:val="subscript"/>
              <w:rPrChange w:id="2815" w:author="AI YIFENG" w:date="2025-11-26T15:11:00Z">
                <w:rPr>
                  <w:rFonts w:ascii="Cambria Math" w:hAnsi="Cambria Math"/>
                  <w:sz w:val="24"/>
                  <w:vertAlign w:val="subscript"/>
                </w:rPr>
              </w:rPrChange>
            </w:rPr>
            <m:t>global</m:t>
          </m:r>
        </w:del>
        <m:r>
          <m:rPr/>
          <w:rPr>
            <w:rFonts w:ascii="Cambria Math" w:hAnsi="Cambria Math"/>
            <w:sz w:val="20"/>
            <w:szCs w:val="20"/>
            <w:rPrChange w:id="2816" w:author="AI YIFENG" w:date="2025-11-26T15:11:00Z">
              <w:rPr>
                <w:rFonts w:ascii="Cambria Math" w:hAnsi="Cambria Math"/>
                <w:sz w:val="24"/>
              </w:rPr>
            </w:rPrChange>
          </w:rPr>
          <m:t>)</m:t>
        </m:r>
      </m:oMath>
      <w:r>
        <w:rPr>
          <w:sz w:val="24"/>
        </w:rPr>
        <w:t>, respectively.</w:t>
      </w:r>
    </w:p>
    <w:tbl>
      <w:tblPr>
        <w:tblStyle w:val="19"/>
        <w:tblW w:w="8522" w:type="dxa"/>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668"/>
        <w:gridCol w:w="854"/>
      </w:tblGrid>
      <w:tr w14:paraId="7A50438A">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668" w:type="dxa"/>
            <w:tcBorders>
              <w:top w:val="nil"/>
              <w:left w:val="nil"/>
              <w:bottom w:val="nil"/>
              <w:right w:val="nil"/>
            </w:tcBorders>
          </w:tcPr>
          <w:p w14:paraId="467C220C">
            <w:pPr>
              <w:spacing w:after="0" w:line="240" w:lineRule="auto"/>
              <w:jc w:val="center"/>
              <w:rPr>
                <w:sz w:val="24"/>
              </w:rPr>
            </w:pPr>
            <m:oMath>
              <m:sSub>
                <m:sSubPr>
                  <m:ctrlPr>
                    <w:ins w:id="2817" w:author="WPS_1699502026" w:date="2025-11-25T22:38:00Z">
                      <w:rPr>
                        <w:rFonts w:ascii="Cambria Math" w:hAnsi="Cambria Math"/>
                        <w:i/>
                        <w:sz w:val="20"/>
                        <w:szCs w:val="20"/>
                      </w:rPr>
                    </w:ins>
                  </m:ctrlPr>
                </m:sSubPr>
                <m:e>
                  <w:ins w:id="2818" w:author="WPS_1699502026" w:date="2025-11-25T22:38:00Z">
                    <m:r>
                      <m:rPr/>
                      <w:rPr>
                        <w:rFonts w:ascii="Cambria Math" w:hAnsi="Cambria Math"/>
                        <w:sz w:val="20"/>
                        <w:szCs w:val="20"/>
                        <w:rPrChange w:id="2819" w:author="WPS_1699502026" w:date="2025-11-25T22:51:00Z">
                          <w:rPr>
                            <w:rFonts w:ascii="Cambria Math" w:hAnsi="Cambria Math"/>
                            <w:sz w:val="24"/>
                          </w:rPr>
                        </w:rPrChange>
                      </w:rPr>
                      <m:t>V</m:t>
                    </m:r>
                  </w:ins>
                  <m:ctrlPr>
                    <w:ins w:id="2820" w:author="WPS_1699502026" w:date="2025-11-25T22:38:00Z">
                      <w:rPr>
                        <w:rFonts w:ascii="Cambria Math" w:hAnsi="Cambria Math"/>
                        <w:i/>
                        <w:sz w:val="20"/>
                        <w:szCs w:val="20"/>
                      </w:rPr>
                    </w:ins>
                  </m:ctrlPr>
                </m:e>
                <m:sub>
                  <w:ins w:id="2821" w:author="WPS_1699502026" w:date="2025-11-25T22:38:00Z">
                    <m:r>
                      <m:rPr/>
                      <w:rPr>
                        <w:rFonts w:ascii="Cambria Math" w:hAnsi="Cambria Math"/>
                        <w:sz w:val="20"/>
                        <w:szCs w:val="20"/>
                        <w:rPrChange w:id="2822" w:author="WPS_1699502026" w:date="2025-11-25T22:51:00Z">
                          <w:rPr>
                            <w:rFonts w:ascii="Cambria Math" w:hAnsi="Cambria Math"/>
                            <w:sz w:val="24"/>
                          </w:rPr>
                        </w:rPrChange>
                      </w:rPr>
                      <m:t>norma</m:t>
                    </m:r>
                  </w:ins>
                  <w:ins w:id="2823" w:author="WPS_1699502026" w:date="2025-11-25T22:39:00Z">
                    <m:r>
                      <m:rPr/>
                      <w:rPr>
                        <w:rFonts w:ascii="Cambria Math" w:hAnsi="Cambria Math"/>
                        <w:sz w:val="20"/>
                        <w:szCs w:val="20"/>
                        <w:rPrChange w:id="2824" w:author="WPS_1699502026" w:date="2025-11-25T22:51:00Z">
                          <w:rPr>
                            <w:rFonts w:ascii="Cambria Math" w:hAnsi="Cambria Math"/>
                            <w:sz w:val="24"/>
                          </w:rPr>
                        </w:rPrChange>
                      </w:rPr>
                      <m:t>lized</m:t>
                    </m:r>
                  </w:ins>
                  <m:ctrlPr>
                    <w:ins w:id="2825" w:author="WPS_1699502026" w:date="2025-11-25T22:38:00Z">
                      <w:rPr>
                        <w:rFonts w:ascii="Cambria Math" w:hAnsi="Cambria Math"/>
                        <w:i/>
                        <w:sz w:val="20"/>
                        <w:szCs w:val="20"/>
                      </w:rPr>
                    </w:ins>
                  </m:ctrlPr>
                </m:sub>
              </m:sSub>
              <w:ins w:id="2826" w:author="WPS_1699502026" w:date="2025-11-25T22:39:00Z">
                <m:r>
                  <m:rPr/>
                  <w:rPr>
                    <w:rFonts w:ascii="Cambria Math" w:hAnsi="Cambria Math"/>
                    <w:sz w:val="20"/>
                    <w:szCs w:val="20"/>
                    <w:rPrChange w:id="2827" w:author="WPS_1699502026" w:date="2025-11-25T22:51:00Z">
                      <w:rPr>
                        <w:rFonts w:ascii="Cambria Math" w:hAnsi="Cambria Math"/>
                        <w:sz w:val="24"/>
                      </w:rPr>
                    </w:rPrChange>
                  </w:rPr>
                  <m:t>(idx,idy)=</m:t>
                </m:r>
              </w:ins>
              <m:f>
                <m:fPr>
                  <m:ctrlPr>
                    <w:ins w:id="2828" w:author="WPS_1699502026" w:date="2025-11-25T22:39:00Z">
                      <w:rPr>
                        <w:rFonts w:ascii="Cambria Math" w:hAnsi="Cambria Math"/>
                        <w:i/>
                        <w:sz w:val="20"/>
                        <w:szCs w:val="20"/>
                      </w:rPr>
                    </w:ins>
                  </m:ctrlPr>
                </m:fPr>
                <m:num>
                  <m:sSub>
                    <m:sSubPr>
                      <m:ctrlPr>
                        <w:ins w:id="2829" w:author="WPS_1699502026" w:date="2025-11-25T22:39:00Z">
                          <w:rPr>
                            <w:rFonts w:ascii="Cambria Math" w:hAnsi="Cambria Math"/>
                            <w:i/>
                            <w:sz w:val="20"/>
                            <w:szCs w:val="20"/>
                          </w:rPr>
                        </w:ins>
                      </m:ctrlPr>
                    </m:sSubPr>
                    <m:e>
                      <w:ins w:id="2830" w:author="WPS_1699502026" w:date="2025-11-25T22:39:00Z">
                        <m:r>
                          <m:rPr/>
                          <w:rPr>
                            <w:rFonts w:ascii="Cambria Math" w:hAnsi="Cambria Math"/>
                            <w:sz w:val="20"/>
                            <w:szCs w:val="20"/>
                            <w:rPrChange w:id="2831" w:author="WPS_1699502026" w:date="2025-11-25T22:51:00Z">
                              <w:rPr>
                                <w:rFonts w:ascii="Cambria Math" w:hAnsi="Cambria Math"/>
                                <w:sz w:val="24"/>
                              </w:rPr>
                            </w:rPrChange>
                          </w:rPr>
                          <m:t>V</m:t>
                        </m:r>
                      </w:ins>
                      <m:ctrlPr>
                        <w:ins w:id="2832" w:author="WPS_1699502026" w:date="2025-11-25T22:39:00Z">
                          <w:rPr>
                            <w:rFonts w:ascii="Cambria Math" w:hAnsi="Cambria Math"/>
                            <w:i/>
                            <w:sz w:val="20"/>
                            <w:szCs w:val="20"/>
                          </w:rPr>
                        </w:ins>
                      </m:ctrlPr>
                    </m:e>
                    <m:sub>
                      <w:ins w:id="2833" w:author="WPS_1699502026" w:date="2025-11-25T22:39:00Z">
                        <m:r>
                          <m:rPr/>
                          <w:rPr>
                            <w:rFonts w:ascii="Cambria Math" w:hAnsi="Cambria Math"/>
                            <w:sz w:val="20"/>
                            <w:szCs w:val="20"/>
                            <w:rPrChange w:id="2834" w:author="WPS_1699502026" w:date="2025-11-25T22:51:00Z">
                              <w:rPr>
                                <w:rFonts w:ascii="Cambria Math" w:hAnsi="Cambria Math"/>
                                <w:sz w:val="24"/>
                              </w:rPr>
                            </w:rPrChange>
                          </w:rPr>
                          <m:t>orginal</m:t>
                        </m:r>
                      </w:ins>
                      <m:ctrlPr>
                        <w:ins w:id="2835" w:author="WPS_1699502026" w:date="2025-11-25T22:39:00Z">
                          <w:rPr>
                            <w:rFonts w:ascii="Cambria Math" w:hAnsi="Cambria Math"/>
                            <w:i/>
                            <w:sz w:val="20"/>
                            <w:szCs w:val="20"/>
                          </w:rPr>
                        </w:ins>
                      </m:ctrlPr>
                    </m:sub>
                  </m:sSub>
                  <w:ins w:id="2836" w:author="WPS_1699502026" w:date="2025-11-25T22:39:00Z">
                    <m:r>
                      <m:rPr/>
                      <w:rPr>
                        <w:rFonts w:ascii="Cambria Math" w:hAnsi="Cambria Math"/>
                        <w:sz w:val="20"/>
                        <w:szCs w:val="20"/>
                        <w:rPrChange w:id="2837" w:author="WPS_1699502026" w:date="2025-11-25T22:51:00Z">
                          <w:rPr>
                            <w:rFonts w:ascii="Cambria Math" w:hAnsi="Cambria Math"/>
                            <w:sz w:val="24"/>
                          </w:rPr>
                        </w:rPrChange>
                      </w:rPr>
                      <m:t>(idx,idy)−min(</m:t>
                    </m:r>
                  </w:ins>
                  <m:sSub>
                    <m:sSubPr>
                      <m:ctrlPr>
                        <w:ins w:id="2838" w:author="WPS_1699502026" w:date="2025-11-25T22:39:00Z">
                          <w:rPr>
                            <w:rFonts w:ascii="Cambria Math" w:hAnsi="Cambria Math"/>
                            <w:i/>
                            <w:sz w:val="20"/>
                            <w:szCs w:val="20"/>
                          </w:rPr>
                        </w:ins>
                      </m:ctrlPr>
                    </m:sSubPr>
                    <m:e>
                      <w:ins w:id="2839" w:author="WPS_1699502026" w:date="2025-11-25T22:39:00Z">
                        <m:r>
                          <m:rPr/>
                          <w:rPr>
                            <w:rFonts w:ascii="Cambria Math" w:hAnsi="Cambria Math"/>
                            <w:sz w:val="20"/>
                            <w:szCs w:val="20"/>
                            <w:rPrChange w:id="2840" w:author="WPS_1699502026" w:date="2025-11-25T22:51:00Z">
                              <w:rPr>
                                <w:rFonts w:ascii="Cambria Math" w:hAnsi="Cambria Math"/>
                                <w:sz w:val="24"/>
                              </w:rPr>
                            </w:rPrChange>
                          </w:rPr>
                          <m:t>V</m:t>
                        </m:r>
                      </w:ins>
                      <m:ctrlPr>
                        <w:ins w:id="2841" w:author="WPS_1699502026" w:date="2025-11-25T22:39:00Z">
                          <w:rPr>
                            <w:rFonts w:ascii="Cambria Math" w:hAnsi="Cambria Math"/>
                            <w:i/>
                            <w:sz w:val="20"/>
                            <w:szCs w:val="20"/>
                          </w:rPr>
                        </w:ins>
                      </m:ctrlPr>
                    </m:e>
                    <m:sub>
                      <w:ins w:id="2842" w:author="WPS_1699502026" w:date="2025-11-25T22:39:00Z">
                        <m:r>
                          <m:rPr/>
                          <w:rPr>
                            <w:rFonts w:ascii="Cambria Math" w:hAnsi="Cambria Math"/>
                            <w:sz w:val="20"/>
                            <w:szCs w:val="20"/>
                            <w:rPrChange w:id="2843" w:author="WPS_1699502026" w:date="2025-11-25T22:51:00Z">
                              <w:rPr>
                                <w:rFonts w:ascii="Cambria Math" w:hAnsi="Cambria Math"/>
                                <w:sz w:val="24"/>
                              </w:rPr>
                            </w:rPrChange>
                          </w:rPr>
                          <m:t>global</m:t>
                        </m:r>
                      </w:ins>
                      <m:ctrlPr>
                        <w:ins w:id="2844" w:author="WPS_1699502026" w:date="2025-11-25T22:39:00Z">
                          <w:rPr>
                            <w:rFonts w:ascii="Cambria Math" w:hAnsi="Cambria Math"/>
                            <w:i/>
                            <w:sz w:val="20"/>
                            <w:szCs w:val="20"/>
                          </w:rPr>
                        </w:ins>
                      </m:ctrlPr>
                    </m:sub>
                  </m:sSub>
                  <w:ins w:id="2845" w:author="WPS_1699502026" w:date="2025-11-25T22:39:00Z">
                    <m:r>
                      <m:rPr/>
                      <w:rPr>
                        <w:rFonts w:ascii="Cambria Math" w:hAnsi="Cambria Math"/>
                        <w:sz w:val="20"/>
                        <w:szCs w:val="20"/>
                        <w:rPrChange w:id="2846" w:author="WPS_1699502026" w:date="2025-11-25T22:51:00Z">
                          <w:rPr>
                            <w:rFonts w:ascii="Cambria Math" w:hAnsi="Cambria Math"/>
                            <w:sz w:val="24"/>
                          </w:rPr>
                        </w:rPrChange>
                      </w:rPr>
                      <m:t>)</m:t>
                    </m:r>
                  </w:ins>
                  <m:ctrlPr>
                    <w:ins w:id="2847" w:author="WPS_1699502026" w:date="2025-11-25T22:39:00Z">
                      <w:rPr>
                        <w:rFonts w:ascii="Cambria Math" w:hAnsi="Cambria Math"/>
                        <w:i/>
                        <w:sz w:val="20"/>
                        <w:szCs w:val="20"/>
                      </w:rPr>
                    </w:ins>
                  </m:ctrlPr>
                </m:num>
                <m:den>
                  <w:ins w:id="2848" w:author="WPS_1699502026" w:date="2025-11-25T22:39:00Z">
                    <m:r>
                      <m:rPr/>
                      <w:rPr>
                        <w:rFonts w:ascii="Cambria Math" w:hAnsi="Cambria Math"/>
                        <w:sz w:val="20"/>
                        <w:szCs w:val="20"/>
                        <w:rPrChange w:id="2849" w:author="WPS_1699502026" w:date="2025-11-25T22:51:00Z">
                          <w:rPr>
                            <w:rFonts w:ascii="Cambria Math" w:hAnsi="Cambria Math"/>
                            <w:sz w:val="24"/>
                          </w:rPr>
                        </w:rPrChange>
                      </w:rPr>
                      <m:t>max(</m:t>
                    </m:r>
                  </w:ins>
                  <m:sSub>
                    <m:sSubPr>
                      <m:ctrlPr>
                        <w:ins w:id="2850" w:author="WPS_1699502026" w:date="2025-11-25T22:39:00Z">
                          <w:rPr>
                            <w:rFonts w:ascii="Cambria Math" w:hAnsi="Cambria Math"/>
                            <w:i/>
                            <w:sz w:val="20"/>
                            <w:szCs w:val="20"/>
                          </w:rPr>
                        </w:ins>
                      </m:ctrlPr>
                    </m:sSubPr>
                    <m:e>
                      <w:ins w:id="2851" w:author="WPS_1699502026" w:date="2025-11-25T22:39:00Z">
                        <m:r>
                          <m:rPr/>
                          <w:rPr>
                            <w:rFonts w:ascii="Cambria Math" w:hAnsi="Cambria Math"/>
                            <w:sz w:val="20"/>
                            <w:szCs w:val="20"/>
                            <w:rPrChange w:id="2852" w:author="WPS_1699502026" w:date="2025-11-25T22:51:00Z">
                              <w:rPr>
                                <w:rFonts w:ascii="Cambria Math" w:hAnsi="Cambria Math"/>
                                <w:sz w:val="24"/>
                              </w:rPr>
                            </w:rPrChange>
                          </w:rPr>
                          <m:t>V</m:t>
                        </m:r>
                      </w:ins>
                      <m:ctrlPr>
                        <w:ins w:id="2853" w:author="WPS_1699502026" w:date="2025-11-25T22:39:00Z">
                          <w:rPr>
                            <w:rFonts w:ascii="Cambria Math" w:hAnsi="Cambria Math"/>
                            <w:i/>
                            <w:sz w:val="20"/>
                            <w:szCs w:val="20"/>
                          </w:rPr>
                        </w:ins>
                      </m:ctrlPr>
                    </m:e>
                    <m:sub>
                      <w:ins w:id="2854" w:author="WPS_1699502026" w:date="2025-11-25T22:40:00Z">
                        <m:r>
                          <m:rPr/>
                          <w:rPr>
                            <w:rFonts w:ascii="Cambria Math" w:hAnsi="Cambria Math"/>
                            <w:sz w:val="20"/>
                            <w:szCs w:val="20"/>
                            <w:rPrChange w:id="2855" w:author="WPS_1699502026" w:date="2025-11-25T22:51:00Z">
                              <w:rPr>
                                <w:rFonts w:ascii="Cambria Math" w:hAnsi="Cambria Math"/>
                                <w:sz w:val="24"/>
                              </w:rPr>
                            </w:rPrChange>
                          </w:rPr>
                          <m:t>global</m:t>
                        </m:r>
                      </w:ins>
                      <m:ctrlPr>
                        <w:ins w:id="2856" w:author="WPS_1699502026" w:date="2025-11-25T22:39:00Z">
                          <w:rPr>
                            <w:rFonts w:ascii="Cambria Math" w:hAnsi="Cambria Math"/>
                            <w:i/>
                            <w:sz w:val="20"/>
                            <w:szCs w:val="20"/>
                          </w:rPr>
                        </w:ins>
                      </m:ctrlPr>
                    </m:sub>
                  </m:sSub>
                  <w:ins w:id="2857" w:author="WPS_1699502026" w:date="2025-11-25T22:39:00Z">
                    <m:r>
                      <m:rPr/>
                      <w:rPr>
                        <w:rFonts w:ascii="Cambria Math" w:hAnsi="Cambria Math"/>
                        <w:sz w:val="20"/>
                        <w:szCs w:val="20"/>
                        <w:rPrChange w:id="2858" w:author="WPS_1699502026" w:date="2025-11-25T22:51:00Z">
                          <w:rPr>
                            <w:rFonts w:ascii="Cambria Math" w:hAnsi="Cambria Math"/>
                            <w:sz w:val="24"/>
                          </w:rPr>
                        </w:rPrChange>
                      </w:rPr>
                      <m:t>)</m:t>
                    </m:r>
                  </w:ins>
                  <w:ins w:id="2859" w:author="WPS_1699502026" w:date="2025-11-25T22:40:00Z">
                    <m:r>
                      <m:rPr/>
                      <w:rPr>
                        <w:rFonts w:ascii="Cambria Math" w:hAnsi="Cambria Math"/>
                        <w:sz w:val="20"/>
                        <w:szCs w:val="20"/>
                        <w:rPrChange w:id="2860" w:author="WPS_1699502026" w:date="2025-11-25T22:51:00Z">
                          <w:rPr>
                            <w:rFonts w:ascii="Cambria Math" w:hAnsi="Cambria Math"/>
                            <w:sz w:val="24"/>
                          </w:rPr>
                        </w:rPrChange>
                      </w:rPr>
                      <m:t>−min(</m:t>
                    </m:r>
                  </w:ins>
                  <m:sSub>
                    <m:sSubPr>
                      <m:ctrlPr>
                        <w:ins w:id="2861" w:author="WPS_1699502026" w:date="2025-11-25T22:40:00Z">
                          <w:rPr>
                            <w:rFonts w:ascii="Cambria Math" w:hAnsi="Cambria Math"/>
                            <w:i/>
                            <w:sz w:val="20"/>
                            <w:szCs w:val="20"/>
                          </w:rPr>
                        </w:ins>
                      </m:ctrlPr>
                    </m:sSubPr>
                    <m:e>
                      <w:ins w:id="2862" w:author="WPS_1699502026" w:date="2025-11-25T22:40:00Z">
                        <m:r>
                          <m:rPr/>
                          <w:rPr>
                            <w:rFonts w:ascii="Cambria Math" w:hAnsi="Cambria Math"/>
                            <w:sz w:val="20"/>
                            <w:szCs w:val="20"/>
                            <w:rPrChange w:id="2863" w:author="WPS_1699502026" w:date="2025-11-25T22:51:00Z">
                              <w:rPr>
                                <w:rFonts w:ascii="Cambria Math" w:hAnsi="Cambria Math"/>
                                <w:sz w:val="24"/>
                              </w:rPr>
                            </w:rPrChange>
                          </w:rPr>
                          <m:t>V</m:t>
                        </m:r>
                      </w:ins>
                      <m:ctrlPr>
                        <w:ins w:id="2864" w:author="WPS_1699502026" w:date="2025-11-25T22:40:00Z">
                          <w:rPr>
                            <w:rFonts w:ascii="Cambria Math" w:hAnsi="Cambria Math"/>
                            <w:i/>
                            <w:sz w:val="20"/>
                            <w:szCs w:val="20"/>
                          </w:rPr>
                        </w:ins>
                      </m:ctrlPr>
                    </m:e>
                    <m:sub>
                      <w:ins w:id="2865" w:author="WPS_1699502026" w:date="2025-11-25T22:40:00Z">
                        <m:r>
                          <m:rPr/>
                          <w:rPr>
                            <w:rFonts w:ascii="Cambria Math" w:hAnsi="Cambria Math"/>
                            <w:sz w:val="20"/>
                            <w:szCs w:val="20"/>
                            <w:rPrChange w:id="2866" w:author="WPS_1699502026" w:date="2025-11-25T22:51:00Z">
                              <w:rPr>
                                <w:rFonts w:ascii="Cambria Math" w:hAnsi="Cambria Math"/>
                                <w:sz w:val="24"/>
                              </w:rPr>
                            </w:rPrChange>
                          </w:rPr>
                          <m:t>global</m:t>
                        </m:r>
                      </w:ins>
                      <m:ctrlPr>
                        <w:ins w:id="2867" w:author="WPS_1699502026" w:date="2025-11-25T22:40:00Z">
                          <w:rPr>
                            <w:rFonts w:ascii="Cambria Math" w:hAnsi="Cambria Math"/>
                            <w:i/>
                            <w:sz w:val="20"/>
                            <w:szCs w:val="20"/>
                          </w:rPr>
                        </w:ins>
                      </m:ctrlPr>
                    </m:sub>
                  </m:sSub>
                  <w:ins w:id="2868" w:author="WPS_1699502026" w:date="2025-11-25T22:40:00Z">
                    <m:r>
                      <m:rPr/>
                      <w:rPr>
                        <w:rFonts w:ascii="Cambria Math" w:hAnsi="Cambria Math"/>
                        <w:sz w:val="20"/>
                        <w:szCs w:val="20"/>
                        <w:rPrChange w:id="2869" w:author="WPS_1699502026" w:date="2025-11-25T22:51:00Z">
                          <w:rPr>
                            <w:rFonts w:ascii="Cambria Math" w:hAnsi="Cambria Math"/>
                            <w:sz w:val="24"/>
                          </w:rPr>
                        </w:rPrChange>
                      </w:rPr>
                      <m:t>)+</m:t>
                    </m:r>
                  </w:ins>
                  <m:sSup>
                    <m:sSupPr>
                      <m:ctrlPr>
                        <w:ins w:id="2870" w:author="WPS_1699502026" w:date="2025-11-25T22:40:00Z">
                          <w:rPr>
                            <w:rFonts w:ascii="Cambria Math" w:hAnsi="Cambria Math"/>
                            <w:i/>
                            <w:sz w:val="20"/>
                            <w:szCs w:val="20"/>
                          </w:rPr>
                        </w:ins>
                      </m:ctrlPr>
                    </m:sSupPr>
                    <m:e>
                      <w:ins w:id="2871" w:author="WPS_1699502026" w:date="2025-11-25T22:40:00Z">
                        <m:r>
                          <m:rPr/>
                          <w:rPr>
                            <w:rFonts w:ascii="Cambria Math" w:hAnsi="Cambria Math"/>
                            <w:sz w:val="20"/>
                            <w:szCs w:val="20"/>
                            <w:rPrChange w:id="2872" w:author="WPS_1699502026" w:date="2025-11-25T22:51:00Z">
                              <w:rPr>
                                <w:rFonts w:ascii="Cambria Math" w:hAnsi="Cambria Math"/>
                                <w:sz w:val="24"/>
                              </w:rPr>
                            </w:rPrChange>
                          </w:rPr>
                          <m:t>10</m:t>
                        </m:r>
                      </w:ins>
                      <m:ctrlPr>
                        <w:ins w:id="2873" w:author="WPS_1699502026" w:date="2025-11-25T22:40:00Z">
                          <w:rPr>
                            <w:rFonts w:ascii="Cambria Math" w:hAnsi="Cambria Math"/>
                            <w:i/>
                            <w:sz w:val="20"/>
                            <w:szCs w:val="20"/>
                          </w:rPr>
                        </w:ins>
                      </m:ctrlPr>
                    </m:e>
                    <m:sup>
                      <w:ins w:id="2874" w:author="WPS_1699502026" w:date="2025-11-25T22:40:00Z">
                        <m:r>
                          <m:rPr/>
                          <w:rPr>
                            <w:rFonts w:ascii="Cambria Math" w:hAnsi="Cambria Math"/>
                            <w:sz w:val="20"/>
                            <w:szCs w:val="20"/>
                            <w:rPrChange w:id="2875" w:author="WPS_1699502026" w:date="2025-11-25T22:51:00Z">
                              <w:rPr>
                                <w:rFonts w:ascii="Cambria Math" w:hAnsi="Cambria Math"/>
                                <w:sz w:val="24"/>
                              </w:rPr>
                            </w:rPrChange>
                          </w:rPr>
                          <m:t>−5</m:t>
                        </m:r>
                      </w:ins>
                      <m:ctrlPr>
                        <w:ins w:id="2876" w:author="WPS_1699502026" w:date="2025-11-25T22:40:00Z">
                          <w:rPr>
                            <w:rFonts w:ascii="Cambria Math" w:hAnsi="Cambria Math"/>
                            <w:i/>
                            <w:sz w:val="20"/>
                            <w:szCs w:val="20"/>
                          </w:rPr>
                        </w:ins>
                      </m:ctrlPr>
                    </m:sup>
                  </m:sSup>
                  <m:ctrlPr>
                    <w:ins w:id="2877" w:author="WPS_1699502026" w:date="2025-11-25T22:39:00Z">
                      <w:rPr>
                        <w:rFonts w:ascii="Cambria Math" w:hAnsi="Cambria Math"/>
                        <w:i/>
                        <w:sz w:val="20"/>
                        <w:szCs w:val="20"/>
                      </w:rPr>
                    </w:ins>
                  </m:ctrlPr>
                </m:den>
              </m:f>
            </m:oMath>
            <w:del w:id="2878" w:author="WPS_1699502026" w:date="2025-11-25T22:40:00Z">
              <w:r>
                <w:rPr>
                  <w:sz w:val="24"/>
                </w:rPr>
                <w:drawing>
                  <wp:inline distT="0" distB="0" distL="0" distR="0">
                    <wp:extent cx="3134360" cy="475615"/>
                    <wp:effectExtent l="0" t="0" r="8890" b="635"/>
                    <wp:docPr id="140350900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09003" name="图片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134360" cy="475615"/>
                            </a:xfrm>
                            <a:prstGeom prst="rect">
                              <a:avLst/>
                            </a:prstGeom>
                            <a:noFill/>
                            <a:ln>
                              <a:noFill/>
                            </a:ln>
                          </pic:spPr>
                        </pic:pic>
                      </a:graphicData>
                    </a:graphic>
                  </wp:inline>
                </w:drawing>
              </w:r>
            </w:del>
          </w:p>
        </w:tc>
        <w:tc>
          <w:tcPr>
            <w:tcW w:w="854" w:type="dxa"/>
            <w:tcBorders>
              <w:top w:val="nil"/>
              <w:left w:val="nil"/>
              <w:bottom w:val="nil"/>
              <w:right w:val="nil"/>
            </w:tcBorders>
          </w:tcPr>
          <w:p w14:paraId="2520E725">
            <w:pPr>
              <w:spacing w:before="156" w:beforeLines="50" w:after="0" w:line="240" w:lineRule="auto"/>
              <w:jc w:val="both"/>
              <w:rPr>
                <w:sz w:val="24"/>
              </w:rPr>
              <w:pPrChange w:id="2880" w:author="WPS_1699502026" w:date="2025-11-25T22:40:00Z">
                <w:pPr>
                  <w:spacing w:before="312" w:beforeLines="100" w:after="0" w:line="240" w:lineRule="auto"/>
                  <w:jc w:val="both"/>
                </w:pPr>
              </w:pPrChange>
            </w:pPr>
            <w:r>
              <w:rPr>
                <w:sz w:val="24"/>
              </w:rPr>
              <w:t>(</w:t>
            </w:r>
            <w:del w:id="2881" w:author="WPS_1699502026" w:date="2025-11-25T23:31:00Z">
              <w:r>
                <w:rPr>
                  <w:sz w:val="24"/>
                </w:rPr>
                <w:delText>15</w:delText>
              </w:r>
            </w:del>
            <w:ins w:id="2882" w:author="WPS_1699502026" w:date="2025-11-25T23:31:00Z">
              <w:r>
                <w:rPr>
                  <w:rFonts w:hint="eastAsia"/>
                  <w:sz w:val="24"/>
                </w:rPr>
                <w:t>19</w:t>
              </w:r>
            </w:ins>
            <w:r>
              <w:rPr>
                <w:sz w:val="24"/>
              </w:rPr>
              <w:t>)</w:t>
            </w:r>
          </w:p>
        </w:tc>
      </w:tr>
    </w:tbl>
    <w:p w14:paraId="743C01D0">
      <w:pPr>
        <w:jc w:val="both"/>
        <w:rPr>
          <w:rFonts w:cs="Times New Roman"/>
          <w:sz w:val="24"/>
        </w:rPr>
      </w:pPr>
      <w:r>
        <w:rPr>
          <w:sz w:val="24"/>
        </w:rPr>
        <w:t>Here, the position of each pixel value is denoted as (</w:t>
      </w:r>
      <w:r>
        <w:rPr>
          <w:i/>
          <w:iCs/>
          <w:sz w:val="24"/>
        </w:rPr>
        <w:t>idx</w:t>
      </w:r>
      <w:r>
        <w:rPr>
          <w:sz w:val="24"/>
        </w:rPr>
        <w:t xml:space="preserve">, </w:t>
      </w:r>
      <w:r>
        <w:rPr>
          <w:i/>
          <w:iCs/>
          <w:sz w:val="24"/>
        </w:rPr>
        <w:t>idy</w:t>
      </w:r>
      <w:r>
        <w:rPr>
          <w:sz w:val="24"/>
        </w:rPr>
        <w:t>).</w:t>
      </w:r>
      <w:del w:id="2883" w:author="WPS_1699502026" w:date="2025-11-25T22:46:00Z">
        <w:r>
          <w:rPr>
            <w:sz w:val="24"/>
          </w:rPr>
          <w:delText xml:space="preserve"> </w:delText>
        </w:r>
      </w:del>
      <w:r>
        <w:rPr>
          <w:rFonts w:hint="eastAsia"/>
          <w:sz w:val="24"/>
        </w:rPr>
        <w:t xml:space="preserve"> </w:t>
      </w:r>
      <w:r>
        <w:rPr>
          <w:sz w:val="24"/>
        </w:rPr>
        <w:t xml:space="preserve">The global maximum and minimum values of the flow data are obtained as </w:t>
      </w:r>
      <m:oMath>
        <w:ins w:id="2884" w:author="AI YIFENG" w:date="2025-11-26T15:11:00Z">
          <m:r>
            <m:rPr/>
            <w:rPr>
              <w:rFonts w:ascii="Cambria Math" w:hAnsi="Cambria Math"/>
              <w:sz w:val="20"/>
              <w:szCs w:val="20"/>
            </w:rPr>
            <m:t>max(</m:t>
          </m:r>
        </w:ins>
        <m:sSub>
          <m:sSubPr>
            <m:ctrlPr>
              <w:ins w:id="2885" w:author="AI YIFENG" w:date="2025-11-26T15:11:00Z">
                <w:rPr>
                  <w:rFonts w:ascii="Cambria Math" w:hAnsi="Cambria Math"/>
                  <w:i/>
                  <w:sz w:val="20"/>
                  <w:szCs w:val="20"/>
                </w:rPr>
              </w:ins>
            </m:ctrlPr>
          </m:sSubPr>
          <m:e>
            <w:ins w:id="2886" w:author="AI YIFENG" w:date="2025-11-26T15:11:00Z">
              <m:r>
                <m:rPr/>
                <w:rPr>
                  <w:rFonts w:ascii="Cambria Math" w:hAnsi="Cambria Math"/>
                  <w:sz w:val="20"/>
                  <w:szCs w:val="20"/>
                </w:rPr>
                <m:t>V</m:t>
              </m:r>
            </w:ins>
            <m:ctrlPr>
              <w:ins w:id="2887" w:author="AI YIFENG" w:date="2025-11-26T15:11:00Z">
                <w:rPr>
                  <w:rFonts w:ascii="Cambria Math" w:hAnsi="Cambria Math"/>
                  <w:i/>
                  <w:sz w:val="20"/>
                  <w:szCs w:val="20"/>
                </w:rPr>
              </w:ins>
            </m:ctrlPr>
          </m:e>
          <m:sub>
            <w:ins w:id="2888" w:author="AI YIFENG" w:date="2025-11-26T15:11:00Z">
              <m:r>
                <m:rPr/>
                <w:rPr>
                  <w:rFonts w:ascii="Cambria Math" w:hAnsi="Cambria Math"/>
                  <w:sz w:val="20"/>
                  <w:szCs w:val="20"/>
                </w:rPr>
                <m:t>global</m:t>
              </m:r>
            </w:ins>
            <m:ctrlPr>
              <w:ins w:id="2889" w:author="AI YIFENG" w:date="2025-11-26T15:11:00Z">
                <w:rPr>
                  <w:rFonts w:ascii="Cambria Math" w:hAnsi="Cambria Math"/>
                  <w:i/>
                  <w:sz w:val="20"/>
                  <w:szCs w:val="20"/>
                </w:rPr>
              </w:ins>
            </m:ctrlPr>
          </m:sub>
        </m:sSub>
        <w:ins w:id="2890" w:author="AI YIFENG" w:date="2025-11-26T15:11:00Z">
          <m:r>
            <m:rPr/>
            <w:rPr>
              <w:rFonts w:ascii="Cambria Math" w:hAnsi="Cambria Math"/>
              <w:sz w:val="20"/>
              <w:szCs w:val="20"/>
            </w:rPr>
            <m:t>)</m:t>
          </m:r>
        </w:ins>
      </m:oMath>
      <w:del w:id="2891" w:author="AI YIFENG" w:date="2025-11-26T15:11:00Z">
        <w:r>
          <w:rPr>
            <w:sz w:val="24"/>
          </w:rPr>
          <w:delText>max(</w:delText>
        </w:r>
      </w:del>
      <w:del w:id="2892" w:author="AI YIFENG" w:date="2025-11-26T15:11:00Z">
        <w:r>
          <w:rPr>
            <w:i/>
            <w:sz w:val="24"/>
          </w:rPr>
          <w:delText>V</w:delText>
        </w:r>
      </w:del>
      <w:del w:id="2893" w:author="AI YIFENG" w:date="2025-11-26T15:11:00Z">
        <w:r>
          <w:rPr>
            <w:i/>
            <w:sz w:val="24"/>
            <w:vertAlign w:val="subscript"/>
          </w:rPr>
          <w:delText>global</w:delText>
        </w:r>
      </w:del>
      <w:del w:id="2894" w:author="AI YIFENG" w:date="2025-11-26T15:11:00Z">
        <w:r>
          <w:rPr>
            <w:sz w:val="24"/>
          </w:rPr>
          <w:delText xml:space="preserve">) </w:delText>
        </w:r>
      </w:del>
      <w:r>
        <w:rPr>
          <w:sz w:val="24"/>
        </w:rPr>
        <w:t xml:space="preserve">and </w:t>
      </w:r>
      <m:oMath>
        <w:ins w:id="2895" w:author="AI YIFENG" w:date="2025-11-26T15:11:00Z">
          <m:r>
            <m:rPr/>
            <w:rPr>
              <w:rFonts w:ascii="Cambria Math" w:hAnsi="Cambria Math"/>
              <w:sz w:val="20"/>
              <w:szCs w:val="20"/>
            </w:rPr>
            <m:t>min(</m:t>
          </m:r>
        </w:ins>
        <m:sSub>
          <m:sSubPr>
            <m:ctrlPr>
              <w:ins w:id="2896" w:author="AI YIFENG" w:date="2025-11-26T15:11:00Z">
                <w:rPr>
                  <w:rFonts w:ascii="Cambria Math" w:hAnsi="Cambria Math"/>
                  <w:i/>
                  <w:sz w:val="20"/>
                  <w:szCs w:val="20"/>
                </w:rPr>
              </w:ins>
            </m:ctrlPr>
          </m:sSubPr>
          <m:e>
            <w:ins w:id="2897" w:author="AI YIFENG" w:date="2025-11-26T15:11:00Z">
              <m:r>
                <m:rPr/>
                <w:rPr>
                  <w:rFonts w:ascii="Cambria Math" w:hAnsi="Cambria Math"/>
                  <w:sz w:val="20"/>
                  <w:szCs w:val="20"/>
                </w:rPr>
                <m:t>V</m:t>
              </m:r>
            </w:ins>
            <m:ctrlPr>
              <w:ins w:id="2898" w:author="AI YIFENG" w:date="2025-11-26T15:11:00Z">
                <w:rPr>
                  <w:rFonts w:ascii="Cambria Math" w:hAnsi="Cambria Math"/>
                  <w:i/>
                  <w:sz w:val="20"/>
                  <w:szCs w:val="20"/>
                </w:rPr>
              </w:ins>
            </m:ctrlPr>
          </m:e>
          <m:sub>
            <w:ins w:id="2899" w:author="AI YIFENG" w:date="2025-11-26T15:11:00Z">
              <m:r>
                <m:rPr/>
                <w:rPr>
                  <w:rFonts w:ascii="Cambria Math" w:hAnsi="Cambria Math"/>
                  <w:sz w:val="20"/>
                  <w:szCs w:val="20"/>
                </w:rPr>
                <m:t>global</m:t>
              </m:r>
            </w:ins>
            <m:ctrlPr>
              <w:ins w:id="2900" w:author="AI YIFENG" w:date="2025-11-26T15:11:00Z">
                <w:rPr>
                  <w:rFonts w:ascii="Cambria Math" w:hAnsi="Cambria Math"/>
                  <w:i/>
                  <w:sz w:val="20"/>
                  <w:szCs w:val="20"/>
                </w:rPr>
              </w:ins>
            </m:ctrlPr>
          </m:sub>
        </m:sSub>
        <w:ins w:id="2901" w:author="AI YIFENG" w:date="2025-11-26T15:11:00Z">
          <m:r>
            <m:rPr/>
            <w:rPr>
              <w:rFonts w:ascii="Cambria Math" w:hAnsi="Cambria Math"/>
              <w:sz w:val="20"/>
              <w:szCs w:val="20"/>
            </w:rPr>
            <m:t>)</m:t>
          </m:r>
        </w:ins>
      </m:oMath>
      <w:del w:id="2902" w:author="AI YIFENG" w:date="2025-11-26T15:11:00Z">
        <w:r>
          <w:rPr>
            <w:sz w:val="24"/>
          </w:rPr>
          <w:delText>min(</w:delText>
        </w:r>
      </w:del>
      <w:del w:id="2903" w:author="AI YIFENG" w:date="2025-11-26T15:11:00Z">
        <w:r>
          <w:rPr>
            <w:i/>
            <w:sz w:val="24"/>
          </w:rPr>
          <w:delText>V</w:delText>
        </w:r>
      </w:del>
      <w:del w:id="2904" w:author="AI YIFENG" w:date="2025-11-26T15:11:00Z">
        <w:r>
          <w:rPr>
            <w:i/>
            <w:sz w:val="24"/>
            <w:vertAlign w:val="subscript"/>
          </w:rPr>
          <w:delText>global</w:delText>
        </w:r>
      </w:del>
      <w:del w:id="2905" w:author="AI YIFENG" w:date="2025-11-26T15:11:00Z">
        <w:r>
          <w:rPr>
            <w:sz w:val="24"/>
          </w:rPr>
          <w:delText>)</w:delText>
        </w:r>
      </w:del>
      <w:r>
        <w:rPr>
          <w:sz w:val="24"/>
        </w:rPr>
        <w:t xml:space="preserve">. Therefore, all normalized data has been restrained within the range [−1, 1], while a </w:t>
      </w:r>
      <w:r>
        <w:rPr>
          <w:rFonts w:hint="eastAsia"/>
          <w:sz w:val="24"/>
        </w:rPr>
        <w:t>constant</w:t>
      </w:r>
      <w:r>
        <w:rPr>
          <w:sz w:val="24"/>
        </w:rPr>
        <w:t xml:space="preserve"> “</w:t>
      </w:r>
      <m:oMath>
        <m:sSup>
          <m:sSupPr>
            <m:ctrlPr>
              <w:ins w:id="2906" w:author="AI YIFENG" w:date="2025-11-26T15:11:00Z">
                <w:rPr>
                  <w:rFonts w:ascii="Cambria Math" w:hAnsi="Cambria Math"/>
                  <w:i/>
                  <w:sz w:val="24"/>
                </w:rPr>
              </w:ins>
            </m:ctrlPr>
          </m:sSupPr>
          <m:e>
            <w:ins w:id="2907" w:author="AI YIFENG" w:date="2025-11-26T15:11:00Z">
              <m:r>
                <m:rPr/>
                <w:rPr>
                  <w:rFonts w:ascii="Cambria Math" w:hAnsi="Cambria Math"/>
                  <w:sz w:val="24"/>
                </w:rPr>
                <m:t>1</m:t>
              </m:r>
            </w:ins>
            <w:ins w:id="2908" w:author="AI YIFENG" w:date="2025-11-26T15:11:00Z">
              <m:r>
                <m:rPr/>
                <w:rPr>
                  <w:rFonts w:hint="eastAsia" w:ascii="Cambria Math" w:hAnsi="Cambria Math"/>
                  <w:sz w:val="24"/>
                </w:rPr>
                <m:t>0</m:t>
              </m:r>
            </w:ins>
            <m:ctrlPr>
              <w:ins w:id="2909" w:author="AI YIFENG" w:date="2025-11-26T15:11:00Z">
                <w:rPr>
                  <w:rFonts w:ascii="Cambria Math" w:hAnsi="Cambria Math"/>
                  <w:i/>
                  <w:sz w:val="24"/>
                </w:rPr>
              </w:ins>
            </m:ctrlPr>
          </m:e>
          <m:sup>
            <w:ins w:id="2910" w:author="AI YIFENG" w:date="2025-11-26T15:11:00Z">
              <m:r>
                <m:rPr/>
                <w:rPr>
                  <w:rFonts w:ascii="Cambria Math" w:hAnsi="Cambria Math"/>
                  <w:sz w:val="24"/>
                  <w:vertAlign w:val="superscript"/>
                </w:rPr>
                <m:t>−5</m:t>
              </m:r>
            </w:ins>
            <m:ctrlPr>
              <w:ins w:id="2911" w:author="AI YIFENG" w:date="2025-11-26T15:11:00Z">
                <w:rPr>
                  <w:rFonts w:ascii="Cambria Math" w:hAnsi="Cambria Math"/>
                  <w:i/>
                  <w:sz w:val="24"/>
                </w:rPr>
              </w:ins>
            </m:ctrlPr>
          </m:sup>
        </m:sSup>
        <w:del w:id="2912" w:author="AI YIFENG" w:date="2025-11-26T15:11:00Z">
          <m:r>
            <m:rPr/>
            <w:rPr>
              <w:rFonts w:ascii="Cambria Math" w:hAnsi="Cambria Math"/>
              <w:sz w:val="24"/>
            </w:rPr>
            <m:t>1</m:t>
          </m:r>
        </w:del>
        <w:del w:id="2913" w:author="AI YIFENG" w:date="2025-11-26T15:11:00Z">
          <m:r>
            <m:rPr/>
            <w:rPr>
              <w:rFonts w:hint="eastAsia" w:ascii="Cambria Math" w:hAnsi="Cambria Math"/>
              <w:sz w:val="24"/>
            </w:rPr>
            <m:t>0</m:t>
          </m:r>
        </w:del>
        <w:del w:id="2914" w:author="AI YIFENG" w:date="2025-11-26T15:11:00Z">
          <m:r>
            <m:rPr/>
            <w:rPr>
              <w:rFonts w:ascii="Cambria Math" w:hAnsi="Cambria Math"/>
              <w:sz w:val="24"/>
              <w:vertAlign w:val="superscript"/>
            </w:rPr>
            <m:t>−5</m:t>
          </m:r>
        </w:del>
      </m:oMath>
      <w:r>
        <w:rPr>
          <w:rStyle w:val="45"/>
          <w:sz w:val="24"/>
          <w:szCs w:val="24"/>
        </w:rPr>
        <w:t>”</w:t>
      </w:r>
      <w:r>
        <w:rPr>
          <w:sz w:val="24"/>
        </w:rPr>
        <w:t xml:space="preserve"> is included in the denominator to avoid division by zero under the unlikely case where </w:t>
      </w:r>
      <m:oMath>
        <m:r>
          <m:rPr/>
          <w:rPr>
            <w:rFonts w:ascii="Cambria Math" w:hAnsi="Cambria Math"/>
            <w:sz w:val="20"/>
            <w:szCs w:val="20"/>
            <w:rPrChange w:id="2915" w:author="AI YIFENG" w:date="2025-11-26T15:12:00Z">
              <w:rPr>
                <w:rFonts w:ascii="Cambria Math" w:hAnsi="Cambria Math"/>
                <w:sz w:val="24"/>
              </w:rPr>
            </w:rPrChange>
          </w:rPr>
          <m:t>max(</m:t>
        </m:r>
        <m:sSub>
          <m:sSubPr>
            <m:ctrlPr>
              <w:ins w:id="2916" w:author="AI YIFENG" w:date="2025-11-26T15:12:00Z">
                <w:rPr>
                  <w:rFonts w:ascii="Cambria Math" w:hAnsi="Cambria Math"/>
                  <w:i/>
                  <w:sz w:val="20"/>
                  <w:szCs w:val="20"/>
                </w:rPr>
              </w:ins>
            </m:ctrlPr>
          </m:sSubPr>
          <m:e>
            <w:ins w:id="2917" w:author="AI YIFENG" w:date="2025-11-26T15:12:00Z">
              <m:r>
                <m:rPr/>
                <w:rPr>
                  <w:rFonts w:ascii="Cambria Math" w:hAnsi="Cambria Math"/>
                  <w:sz w:val="20"/>
                  <w:szCs w:val="20"/>
                </w:rPr>
                <m:t>V</m:t>
              </m:r>
            </w:ins>
            <m:ctrlPr>
              <w:ins w:id="2918" w:author="AI YIFENG" w:date="2025-11-26T15:12:00Z">
                <w:rPr>
                  <w:rFonts w:ascii="Cambria Math" w:hAnsi="Cambria Math"/>
                  <w:i/>
                  <w:sz w:val="20"/>
                  <w:szCs w:val="20"/>
                </w:rPr>
              </w:ins>
            </m:ctrlPr>
          </m:e>
          <m:sub>
            <w:ins w:id="2919" w:author="AI YIFENG" w:date="2025-11-26T15:12:00Z">
              <m:r>
                <m:rPr/>
                <w:rPr>
                  <w:rFonts w:ascii="Cambria Math" w:hAnsi="Cambria Math"/>
                  <w:sz w:val="20"/>
                  <w:szCs w:val="20"/>
                </w:rPr>
                <m:t>global</m:t>
              </m:r>
            </w:ins>
            <m:ctrlPr>
              <w:ins w:id="2920" w:author="AI YIFENG" w:date="2025-11-26T15:12:00Z">
                <w:rPr>
                  <w:rFonts w:ascii="Cambria Math" w:hAnsi="Cambria Math"/>
                  <w:i/>
                  <w:sz w:val="20"/>
                  <w:szCs w:val="20"/>
                </w:rPr>
              </w:ins>
            </m:ctrlPr>
          </m:sub>
        </m:sSub>
        <w:del w:id="2921" w:author="AI YIFENG" w:date="2025-11-26T15:12:00Z">
          <m:r>
            <m:rPr/>
            <w:rPr>
              <w:rFonts w:ascii="Cambria Math" w:hAnsi="Cambria Math"/>
              <w:sz w:val="20"/>
              <w:szCs w:val="20"/>
              <w:rPrChange w:id="2922" w:author="AI YIFENG" w:date="2025-11-26T15:12:00Z">
                <w:rPr>
                  <w:rFonts w:ascii="Cambria Math" w:hAnsi="Cambria Math"/>
                  <w:sz w:val="24"/>
                </w:rPr>
              </w:rPrChange>
            </w:rPr>
            <m:t>V</m:t>
          </m:r>
        </w:del>
        <w:del w:id="2923" w:author="AI YIFENG" w:date="2025-11-26T15:12:00Z">
          <m:r>
            <m:rPr/>
            <w:rPr>
              <w:rFonts w:ascii="Cambria Math" w:hAnsi="Cambria Math"/>
              <w:sz w:val="20"/>
              <w:szCs w:val="20"/>
              <w:vertAlign w:val="subscript"/>
              <w:rPrChange w:id="2924" w:author="AI YIFENG" w:date="2025-11-26T15:12:00Z">
                <w:rPr>
                  <w:rFonts w:ascii="Cambria Math" w:hAnsi="Cambria Math"/>
                  <w:sz w:val="24"/>
                  <w:vertAlign w:val="subscript"/>
                </w:rPr>
              </w:rPrChange>
            </w:rPr>
            <m:t>global</m:t>
          </m:r>
        </w:del>
        <m:r>
          <m:rPr/>
          <w:rPr>
            <w:rFonts w:ascii="Cambria Math" w:hAnsi="Cambria Math"/>
            <w:sz w:val="20"/>
            <w:szCs w:val="20"/>
            <w:rPrChange w:id="2925" w:author="AI YIFENG" w:date="2025-11-26T15:12:00Z">
              <w:rPr>
                <w:rFonts w:ascii="Cambria Math" w:hAnsi="Cambria Math"/>
                <w:sz w:val="24"/>
              </w:rPr>
            </w:rPrChange>
          </w:rPr>
          <m:t>) = min(</m:t>
        </m:r>
        <m:sSub>
          <m:sSubPr>
            <m:ctrlPr>
              <w:ins w:id="2926" w:author="AI YIFENG" w:date="2025-11-26T15:12:00Z">
                <w:rPr>
                  <w:rFonts w:ascii="Cambria Math" w:hAnsi="Cambria Math"/>
                  <w:i/>
                  <w:sz w:val="20"/>
                  <w:szCs w:val="20"/>
                </w:rPr>
              </w:ins>
            </m:ctrlPr>
          </m:sSubPr>
          <m:e>
            <w:ins w:id="2927" w:author="AI YIFENG" w:date="2025-11-26T15:12:00Z">
              <m:r>
                <m:rPr/>
                <w:rPr>
                  <w:rFonts w:ascii="Cambria Math" w:hAnsi="Cambria Math"/>
                  <w:sz w:val="20"/>
                  <w:szCs w:val="20"/>
                </w:rPr>
                <m:t>V</m:t>
              </m:r>
            </w:ins>
            <m:ctrlPr>
              <w:ins w:id="2928" w:author="AI YIFENG" w:date="2025-11-26T15:12:00Z">
                <w:rPr>
                  <w:rFonts w:ascii="Cambria Math" w:hAnsi="Cambria Math"/>
                  <w:i/>
                  <w:sz w:val="20"/>
                  <w:szCs w:val="20"/>
                </w:rPr>
              </w:ins>
            </m:ctrlPr>
          </m:e>
          <m:sub>
            <w:ins w:id="2929" w:author="AI YIFENG" w:date="2025-11-26T15:12:00Z">
              <m:r>
                <m:rPr/>
                <w:rPr>
                  <w:rFonts w:ascii="Cambria Math" w:hAnsi="Cambria Math"/>
                  <w:sz w:val="20"/>
                  <w:szCs w:val="20"/>
                </w:rPr>
                <m:t>global</m:t>
              </m:r>
            </w:ins>
            <m:ctrlPr>
              <w:ins w:id="2930" w:author="AI YIFENG" w:date="2025-11-26T15:12:00Z">
                <w:rPr>
                  <w:rFonts w:ascii="Cambria Math" w:hAnsi="Cambria Math"/>
                  <w:i/>
                  <w:sz w:val="20"/>
                  <w:szCs w:val="20"/>
                </w:rPr>
              </w:ins>
            </m:ctrlPr>
          </m:sub>
        </m:sSub>
        <w:del w:id="2931" w:author="AI YIFENG" w:date="2025-11-26T15:12:00Z">
          <m:r>
            <m:rPr/>
            <w:rPr>
              <w:rFonts w:ascii="Cambria Math" w:hAnsi="Cambria Math"/>
              <w:sz w:val="20"/>
              <w:szCs w:val="20"/>
              <w:rPrChange w:id="2932" w:author="AI YIFENG" w:date="2025-11-26T15:12:00Z">
                <w:rPr>
                  <w:rFonts w:ascii="Cambria Math" w:hAnsi="Cambria Math"/>
                  <w:sz w:val="24"/>
                </w:rPr>
              </w:rPrChange>
            </w:rPr>
            <m:t>V</m:t>
          </m:r>
        </w:del>
        <w:del w:id="2933" w:author="AI YIFENG" w:date="2025-11-26T15:12:00Z">
          <m:r>
            <m:rPr/>
            <w:rPr>
              <w:rFonts w:ascii="Cambria Math" w:hAnsi="Cambria Math"/>
              <w:sz w:val="20"/>
              <w:szCs w:val="20"/>
              <w:vertAlign w:val="subscript"/>
              <w:rPrChange w:id="2934" w:author="AI YIFENG" w:date="2025-11-26T15:12:00Z">
                <w:rPr>
                  <w:rFonts w:ascii="Cambria Math" w:hAnsi="Cambria Math"/>
                  <w:sz w:val="24"/>
                  <w:vertAlign w:val="subscript"/>
                </w:rPr>
              </w:rPrChange>
            </w:rPr>
            <m:t>global</m:t>
          </m:r>
        </w:del>
        <m:r>
          <m:rPr/>
          <w:rPr>
            <w:rFonts w:ascii="Cambria Math" w:hAnsi="Cambria Math"/>
            <w:sz w:val="20"/>
            <w:szCs w:val="20"/>
            <w:rPrChange w:id="2935" w:author="AI YIFENG" w:date="2025-11-26T15:12:00Z">
              <w:rPr>
                <w:rFonts w:ascii="Cambria Math" w:hAnsi="Cambria Math"/>
                <w:sz w:val="24"/>
              </w:rPr>
            </w:rPrChange>
          </w:rPr>
          <m:t>)</m:t>
        </m:r>
      </m:oMath>
      <w:r>
        <w:rPr>
          <w:sz w:val="24"/>
        </w:rPr>
        <w:t>.</w:t>
      </w:r>
    </w:p>
    <w:p w14:paraId="3D1E6BFE">
      <w:pPr>
        <w:pStyle w:val="3"/>
        <w:numPr>
          <w:ilvl w:val="1"/>
          <w:numId w:val="1"/>
        </w:numPr>
        <w:rPr>
          <w:rFonts w:ascii="Times New Roman" w:hAnsi="Times New Roman" w:cs="Times New Roman"/>
          <w:b/>
          <w:bCs/>
          <w:color w:val="auto"/>
          <w:sz w:val="32"/>
          <w:szCs w:val="32"/>
        </w:rPr>
      </w:pPr>
      <w:del w:id="2936" w:author="AI YIFENG" w:date="2025-11-13T18:05:00Z">
        <w:r>
          <w:rPr>
            <w:rFonts w:ascii="Times New Roman" w:hAnsi="Times New Roman" w:cs="Times New Roman"/>
            <w:b/>
            <w:bCs/>
            <w:color w:val="auto"/>
            <w:sz w:val="32"/>
            <w:szCs w:val="32"/>
          </w:rPr>
          <w:delText xml:space="preserve">Spatial </w:delText>
        </w:r>
      </w:del>
      <w:r>
        <w:rPr>
          <w:rFonts w:ascii="Times New Roman" w:hAnsi="Times New Roman" w:cs="Times New Roman"/>
          <w:b/>
          <w:bCs/>
          <w:color w:val="auto"/>
          <w:sz w:val="32"/>
          <w:szCs w:val="32"/>
        </w:rPr>
        <w:t xml:space="preserve">2D U-Net </w:t>
      </w:r>
      <w:del w:id="2937" w:author="AI YIFENG" w:date="2025-11-13T18:05:00Z">
        <w:r>
          <w:rPr>
            <w:rFonts w:ascii="Times New Roman" w:hAnsi="Times New Roman" w:cs="Times New Roman"/>
            <w:b/>
            <w:bCs/>
            <w:color w:val="auto"/>
            <w:sz w:val="32"/>
            <w:szCs w:val="32"/>
          </w:rPr>
          <w:delText>architecture</w:delText>
        </w:r>
      </w:del>
      <w:ins w:id="2938" w:author="AI YIFENG" w:date="2025-11-13T18:05:00Z">
        <w:r>
          <w:rPr>
            <w:rFonts w:hint="eastAsia" w:ascii="Times New Roman" w:hAnsi="Times New Roman" w:cs="Times New Roman"/>
            <w:b/>
            <w:bCs/>
            <w:color w:val="auto"/>
            <w:sz w:val="32"/>
            <w:szCs w:val="32"/>
          </w:rPr>
          <w:t>framework</w:t>
        </w:r>
      </w:ins>
    </w:p>
    <w:p w14:paraId="5321CA9C">
      <w:pPr>
        <w:spacing w:after="0" w:line="279" w:lineRule="auto"/>
        <w:ind w:firstLine="360"/>
        <w:jc w:val="both"/>
        <w:rPr>
          <w:sz w:val="24"/>
        </w:rPr>
        <w:pPrChange w:id="2939" w:author="WPS_1699502026" w:date="2025-11-25T22:49:00Z">
          <w:pPr>
            <w:ind w:firstLine="360"/>
            <w:jc w:val="both"/>
          </w:pPr>
        </w:pPrChange>
      </w:pPr>
      <w:r>
        <w:rPr>
          <w:sz w:val="24"/>
        </w:rPr>
        <w:t xml:space="preserve">Herein, we summarize the spatial 2D U-Net </w:t>
      </w:r>
      <w:del w:id="2940" w:author="AI YIFENG" w:date="2025-11-13T18:05:00Z">
        <w:r>
          <w:rPr>
            <w:sz w:val="24"/>
          </w:rPr>
          <w:delText xml:space="preserve">architecture </w:delText>
        </w:r>
      </w:del>
      <w:ins w:id="2941" w:author="AI YIFENG" w:date="2025-11-13T18:05:00Z">
        <w:r>
          <w:rPr>
            <w:rFonts w:hint="eastAsia"/>
            <w:sz w:val="24"/>
          </w:rPr>
          <w:t>framework</w:t>
        </w:r>
      </w:ins>
      <w:ins w:id="2942" w:author="AI YIFENG" w:date="2025-11-13T18:15:00Z">
        <w:r>
          <w:rPr>
            <w:sz w:val="24"/>
            <w:vertAlign w:val="superscript"/>
          </w:rPr>
          <w:fldChar w:fldCharType="begin"/>
        </w:r>
      </w:ins>
      <w:ins w:id="2943" w:author="AI YIFENG" w:date="2025-11-13T18:15:00Z">
        <w:r>
          <w:rPr>
            <w:sz w:val="24"/>
            <w:vertAlign w:val="superscript"/>
          </w:rPr>
          <w:instrText xml:space="preserve"> REF _Ref213950152 \r \h </w:instrText>
        </w:r>
      </w:ins>
      <w:r>
        <w:rPr>
          <w:sz w:val="24"/>
          <w:vertAlign w:val="superscript"/>
        </w:rPr>
        <w:instrText xml:space="preserve"> \* MERGEFORMAT </w:instrText>
      </w:r>
      <w:ins w:id="2944" w:author="AI YIFENG" w:date="2025-11-13T18:15:00Z">
        <w:r>
          <w:rPr>
            <w:sz w:val="24"/>
            <w:vertAlign w:val="superscript"/>
          </w:rPr>
          <w:fldChar w:fldCharType="separate"/>
        </w:r>
      </w:ins>
      <w:ins w:id="2945" w:author="AI YIFENG" w:date="2025-11-13T18:15:00Z">
        <w:r>
          <w:rPr>
            <w:sz w:val="24"/>
            <w:vertAlign w:val="superscript"/>
          </w:rPr>
          <w:t>28</w:t>
        </w:r>
      </w:ins>
      <w:ins w:id="2946" w:author="AI YIFENG" w:date="2025-11-13T18:15:00Z">
        <w:r>
          <w:rPr>
            <w:sz w:val="24"/>
            <w:vertAlign w:val="superscript"/>
          </w:rPr>
          <w:fldChar w:fldCharType="end"/>
        </w:r>
      </w:ins>
      <w:ins w:id="2947" w:author="AI YIFENG" w:date="2025-11-13T18:05:00Z">
        <w:r>
          <w:rPr>
            <w:sz w:val="24"/>
          </w:rPr>
          <w:t xml:space="preserve"> </w:t>
        </w:r>
      </w:ins>
      <w:r>
        <w:rPr>
          <w:sz w:val="24"/>
        </w:rPr>
        <w:t xml:space="preserve">at a conceptual level. </w:t>
      </w:r>
      <w:r>
        <w:rPr>
          <w:rFonts w:hint="eastAsia"/>
          <w:sz w:val="24"/>
        </w:rPr>
        <w:t xml:space="preserve"> </w:t>
      </w:r>
      <w:r>
        <w:rPr>
          <w:sz w:val="24"/>
        </w:rPr>
        <w:t>More</w:t>
      </w:r>
      <w:r>
        <w:rPr>
          <w:rFonts w:hint="eastAsia"/>
          <w:sz w:val="24"/>
        </w:rPr>
        <w:t xml:space="preserve"> </w:t>
      </w:r>
      <w:r>
        <w:rPr>
          <w:sz w:val="24"/>
        </w:rPr>
        <w:t xml:space="preserve">comprehensive technical implementation details can be referred to </w:t>
      </w:r>
      <w:del w:id="2948" w:author="AI YIFENG" w:date="2025-11-13T17:29:00Z">
        <w:r>
          <w:rPr>
            <w:sz w:val="24"/>
          </w:rPr>
          <w:delText>other published sources</w:delText>
        </w:r>
      </w:del>
      <w:ins w:id="2949" w:author="AI YIFENG" w:date="2025-11-13T17:29:00Z">
        <w:r>
          <w:rPr>
            <w:sz w:val="24"/>
          </w:rPr>
          <w:t>‘</w:t>
        </w:r>
      </w:ins>
      <w:ins w:id="2950" w:author="AI YIFENG" w:date="2025-11-13T17:29:00Z">
        <w:r>
          <w:rPr>
            <w:rFonts w:hint="eastAsia"/>
            <w:sz w:val="24"/>
          </w:rPr>
          <w:t>Code availability</w:t>
        </w:r>
      </w:ins>
      <w:ins w:id="2951" w:author="AI YIFENG" w:date="2025-11-13T17:29:00Z">
        <w:r>
          <w:rPr>
            <w:sz w:val="24"/>
          </w:rPr>
          <w:t>’</w:t>
        </w:r>
      </w:ins>
      <w:del w:id="2952" w:author="AI YIFENG" w:date="2025-11-13T16:15:00Z">
        <w:r>
          <w:rPr>
            <w:rStyle w:val="45"/>
            <w:rFonts w:hint="eastAsia"/>
            <w:sz w:val="24"/>
            <w:szCs w:val="24"/>
            <w:vertAlign w:val="superscript"/>
          </w:rPr>
          <w:delText>20</w:delText>
        </w:r>
      </w:del>
      <w:r>
        <w:rPr>
          <w:sz w:val="24"/>
        </w:rPr>
        <w:t xml:space="preserve">. </w:t>
      </w:r>
      <w:del w:id="2953" w:author="AI YIFENG" w:date="2025-11-13T16:48:00Z">
        <w:r>
          <w:rPr>
            <w:rFonts w:hint="eastAsia"/>
            <w:sz w:val="24"/>
          </w:rPr>
          <w:delText xml:space="preserve"> </w:delText>
        </w:r>
      </w:del>
      <w:r>
        <w:rPr>
          <w:sz w:val="24"/>
        </w:rPr>
        <w:t xml:space="preserve">All implementations </w:t>
      </w:r>
      <w:del w:id="2954" w:author="AI YIFENG" w:date="2025-11-13T18:06:00Z">
        <w:r>
          <w:rPr>
            <w:sz w:val="24"/>
          </w:rPr>
          <w:delText xml:space="preserve">applied </w:delText>
        </w:r>
      </w:del>
      <w:ins w:id="2955" w:author="AI YIFENG" w:date="2025-11-13T18:06:00Z">
        <w:r>
          <w:rPr>
            <w:sz w:val="24"/>
          </w:rPr>
          <w:t xml:space="preserve">apply </w:t>
        </w:r>
      </w:ins>
      <w:r>
        <w:rPr>
          <w:sz w:val="24"/>
        </w:rPr>
        <w:t>the PyTorch framework (</w:t>
      </w:r>
      <w:r>
        <w:rPr>
          <w:i/>
          <w:iCs/>
          <w:sz w:val="24"/>
        </w:rPr>
        <w:t>v</w:t>
      </w:r>
      <w:r>
        <w:rPr>
          <w:sz w:val="24"/>
        </w:rPr>
        <w:t>2.1+)</w:t>
      </w:r>
      <w:ins w:id="2956" w:author="AI YIFENG" w:date="2025-11-13T18:15:00Z">
        <w:r>
          <w:rPr>
            <w:sz w:val="24"/>
            <w:vertAlign w:val="superscript"/>
          </w:rPr>
          <w:fldChar w:fldCharType="begin"/>
        </w:r>
      </w:ins>
      <w:ins w:id="2957" w:author="AI YIFENG" w:date="2025-11-13T18:15:00Z">
        <w:r>
          <w:rPr>
            <w:sz w:val="24"/>
            <w:vertAlign w:val="superscript"/>
          </w:rPr>
          <w:instrText xml:space="preserve"> REF _Ref213949864 \r \h  \* MERGEFORMAT </w:instrText>
        </w:r>
      </w:ins>
      <w:ins w:id="2958" w:author="AI YIFENG" w:date="2025-11-13T18:15:00Z">
        <w:r>
          <w:rPr>
            <w:sz w:val="24"/>
            <w:vertAlign w:val="superscript"/>
          </w:rPr>
          <w:fldChar w:fldCharType="separate"/>
        </w:r>
      </w:ins>
      <w:ins w:id="2959" w:author="AI YIFENG" w:date="2025-11-13T18:15:00Z">
        <w:r>
          <w:rPr>
            <w:sz w:val="24"/>
            <w:vertAlign w:val="superscript"/>
          </w:rPr>
          <w:t>29</w:t>
        </w:r>
      </w:ins>
      <w:ins w:id="2960" w:author="AI YIFENG" w:date="2025-11-13T18:15:00Z">
        <w:r>
          <w:rPr>
            <w:sz w:val="24"/>
            <w:vertAlign w:val="superscript"/>
          </w:rPr>
          <w:fldChar w:fldCharType="end"/>
        </w:r>
      </w:ins>
      <w:r>
        <w:rPr>
          <w:sz w:val="24"/>
        </w:rPr>
        <w:t xml:space="preserve">. </w:t>
      </w:r>
      <w:del w:id="2961" w:author="AI YIFENG" w:date="2025-11-13T18:06:00Z">
        <w:r>
          <w:rPr>
            <w:rFonts w:hint="eastAsia"/>
            <w:sz w:val="24"/>
          </w:rPr>
          <w:delText xml:space="preserve"> </w:delText>
        </w:r>
      </w:del>
      <w:r>
        <w:rPr>
          <w:sz w:val="24"/>
        </w:rPr>
        <w:t xml:space="preserve">Because diffusion models operate through iterative noise removal from typically image data, the U-Net architecture must meet the requirement for identical input-output dimensions. </w:t>
      </w:r>
      <w:del w:id="2962" w:author="AI YIFENG" w:date="2025-11-13T16:48:00Z">
        <w:r>
          <w:rPr>
            <w:rFonts w:hint="eastAsia"/>
            <w:sz w:val="24"/>
          </w:rPr>
          <w:delText xml:space="preserve"> </w:delText>
        </w:r>
      </w:del>
      <w:r>
        <w:rPr>
          <w:sz w:val="24"/>
        </w:rPr>
        <w:t>Our model extends the foundational 2D U-Net architecture to accommodate the video diffusion framework and its reference implementation</w:t>
      </w:r>
      <w:ins w:id="2963" w:author="AI YIFENG" w:date="2025-11-13T18:15:00Z">
        <w:r>
          <w:rPr>
            <w:sz w:val="24"/>
            <w:vertAlign w:val="superscript"/>
          </w:rPr>
          <w:fldChar w:fldCharType="begin"/>
        </w:r>
      </w:ins>
      <w:ins w:id="2964" w:author="AI YIFENG" w:date="2025-11-13T18:15:00Z">
        <w:r>
          <w:rPr>
            <w:sz w:val="24"/>
            <w:vertAlign w:val="superscript"/>
          </w:rPr>
          <w:instrText xml:space="preserve"> REF _Ref213947931 \r \h  \* MERGEFORMAT </w:instrText>
        </w:r>
      </w:ins>
      <w:ins w:id="2965" w:author="AI YIFENG" w:date="2025-11-13T18:15:00Z">
        <w:r>
          <w:rPr>
            <w:sz w:val="24"/>
            <w:vertAlign w:val="superscript"/>
          </w:rPr>
          <w:fldChar w:fldCharType="separate"/>
        </w:r>
      </w:ins>
      <w:ins w:id="2966" w:author="AI YIFENG" w:date="2025-11-13T18:15:00Z">
        <w:r>
          <w:rPr>
            <w:sz w:val="24"/>
            <w:vertAlign w:val="superscript"/>
          </w:rPr>
          <w:t>30</w:t>
        </w:r>
      </w:ins>
      <w:ins w:id="2967" w:author="AI YIFENG" w:date="2025-11-13T18:15:00Z">
        <w:r>
          <w:rPr>
            <w:sz w:val="24"/>
            <w:vertAlign w:val="superscript"/>
          </w:rPr>
          <w:fldChar w:fldCharType="end"/>
        </w:r>
      </w:ins>
      <w:r>
        <w:rPr>
          <w:sz w:val="24"/>
        </w:rPr>
        <w:t>.</w:t>
      </w:r>
      <w:del w:id="2968" w:author="AI YIFENG" w:date="2025-11-13T16:48:00Z">
        <w:r>
          <w:rPr>
            <w:sz w:val="24"/>
          </w:rPr>
          <w:delText xml:space="preserve"> </w:delText>
        </w:r>
      </w:del>
      <w:r>
        <w:rPr>
          <w:sz w:val="24"/>
        </w:rPr>
        <w:t xml:space="preserve"> The applied encoder-decoder structure progressively compresses spatial information while expanding latent features (down</w:t>
      </w:r>
      <w:r>
        <w:rPr>
          <w:rFonts w:hint="eastAsia"/>
          <w:sz w:val="24"/>
        </w:rPr>
        <w:t>-</w:t>
      </w:r>
      <w:r>
        <w:rPr>
          <w:sz w:val="24"/>
        </w:rPr>
        <w:t>sampling), and then inversely reconstructs spatial resolution from latent representations (up</w:t>
      </w:r>
      <w:r>
        <w:rPr>
          <w:rFonts w:hint="eastAsia"/>
          <w:sz w:val="24"/>
        </w:rPr>
        <w:t>-</w:t>
      </w:r>
      <w:r>
        <w:rPr>
          <w:sz w:val="24"/>
        </w:rPr>
        <w:t xml:space="preserve">sampling). </w:t>
      </w:r>
      <w:del w:id="2969" w:author="AI YIFENG" w:date="2025-11-13T16:47:00Z">
        <w:r>
          <w:rPr>
            <w:rFonts w:hint="eastAsia"/>
            <w:sz w:val="24"/>
          </w:rPr>
          <w:delText xml:space="preserve"> </w:delText>
        </w:r>
      </w:del>
      <w:r>
        <w:rPr>
          <w:sz w:val="24"/>
        </w:rPr>
        <w:t>Each downsampling/</w:t>
      </w:r>
      <w:ins w:id="2970" w:author="AI YIFENG" w:date="2025-11-13T16:47:00Z">
        <w:r>
          <w:rPr>
            <w:rFonts w:hint="eastAsia"/>
            <w:sz w:val="24"/>
          </w:rPr>
          <w:t xml:space="preserve"> </w:t>
        </w:r>
      </w:ins>
      <w:r>
        <w:rPr>
          <w:sz w:val="24"/>
        </w:rPr>
        <w:t>upsampling stage integrates the following features:</w:t>
      </w:r>
    </w:p>
    <w:p w14:paraId="5266AC9F">
      <w:pPr>
        <w:spacing w:after="0" w:line="279" w:lineRule="auto"/>
        <w:jc w:val="both"/>
        <w:rPr>
          <w:sz w:val="24"/>
        </w:rPr>
        <w:pPrChange w:id="2971" w:author="WPS_1699502026" w:date="2025-11-25T22:49:00Z">
          <w:pPr>
            <w:jc w:val="both"/>
          </w:pPr>
        </w:pPrChange>
      </w:pPr>
      <w:r>
        <w:rPr>
          <w:sz w:val="24"/>
        </w:rPr>
        <w:t>(i) dual residual neural network (ResNet) blocks with convolutional layers and sigmoid linear unit (SiLU) activation functions</w:t>
      </w:r>
      <w:r>
        <w:rPr>
          <w:rFonts w:hint="eastAsia"/>
          <w:sz w:val="24"/>
        </w:rPr>
        <w:t xml:space="preserve"> </w:t>
      </w:r>
      <m:oMath>
        <m:r>
          <m:rPr/>
          <w:rPr>
            <w:rFonts w:ascii="Cambria Math" w:hAnsi="Cambria Math"/>
            <w:sz w:val="24"/>
            <w:rPrChange w:id="2972" w:author="WPS_1699502026" w:date="2025-11-25T22:46:00Z">
              <w:rPr>
                <w:sz w:val="24"/>
              </w:rPr>
            </w:rPrChange>
          </w:rPr>
          <m:t>σ(x)=x∙sigmoid(βx)</m:t>
        </m:r>
      </m:oMath>
      <w:ins w:id="2973" w:author="AI YIFENG" w:date="2025-11-13T18:21:00Z">
        <w:r>
          <w:rPr>
            <w:sz w:val="24"/>
            <w:vertAlign w:val="superscript"/>
          </w:rPr>
          <w:fldChar w:fldCharType="begin"/>
        </w:r>
      </w:ins>
      <w:ins w:id="2974" w:author="AI YIFENG" w:date="2025-11-13T18:21:00Z">
        <w:r>
          <w:rPr>
            <w:sz w:val="24"/>
            <w:vertAlign w:val="superscript"/>
          </w:rPr>
          <w:instrText xml:space="preserve"> REF _Ref213950527 \r \h </w:instrText>
        </w:r>
      </w:ins>
      <w:r>
        <w:rPr>
          <w:sz w:val="24"/>
          <w:vertAlign w:val="superscript"/>
        </w:rPr>
        <w:instrText xml:space="preserve"> \* MERGEFORMAT </w:instrText>
      </w:r>
      <w:ins w:id="2975" w:author="AI YIFENG" w:date="2025-11-13T18:21:00Z">
        <w:r>
          <w:rPr>
            <w:sz w:val="24"/>
            <w:vertAlign w:val="superscript"/>
          </w:rPr>
          <w:fldChar w:fldCharType="separate"/>
        </w:r>
      </w:ins>
      <w:ins w:id="2976" w:author="AI YIFENG" w:date="2025-11-13T18:21:00Z">
        <w:r>
          <w:rPr>
            <w:sz w:val="24"/>
            <w:vertAlign w:val="superscript"/>
          </w:rPr>
          <w:t>31</w:t>
        </w:r>
      </w:ins>
      <w:ins w:id="2977" w:author="AI YIFENG" w:date="2025-11-13T18:21:00Z">
        <w:r>
          <w:rPr>
            <w:sz w:val="24"/>
            <w:vertAlign w:val="superscript"/>
          </w:rPr>
          <w:fldChar w:fldCharType="end"/>
        </w:r>
      </w:ins>
      <w:r>
        <w:rPr>
          <w:sz w:val="24"/>
        </w:rPr>
        <w:t>;</w:t>
      </w:r>
    </w:p>
    <w:p w14:paraId="47F92375">
      <w:pPr>
        <w:spacing w:after="0" w:line="279" w:lineRule="auto"/>
        <w:jc w:val="both"/>
        <w:rPr>
          <w:sz w:val="24"/>
        </w:rPr>
        <w:pPrChange w:id="2978" w:author="WPS_1699502026" w:date="2025-11-25T22:49:00Z">
          <w:pPr>
            <w:jc w:val="both"/>
          </w:pPr>
        </w:pPrChange>
      </w:pPr>
      <w:r>
        <w:rPr>
          <w:sz w:val="24"/>
        </w:rPr>
        <w:t>(ii) spatially factorized self-attention for enhanced computational efficiency</w:t>
      </w:r>
      <w:ins w:id="2979" w:author="AI YIFENG" w:date="2025-11-13T18:26:00Z">
        <w:r>
          <w:rPr>
            <w:sz w:val="24"/>
            <w:vertAlign w:val="superscript"/>
          </w:rPr>
          <w:fldChar w:fldCharType="begin"/>
        </w:r>
      </w:ins>
      <w:ins w:id="2980" w:author="AI YIFENG" w:date="2025-11-13T18:26:00Z">
        <w:r>
          <w:rPr>
            <w:sz w:val="24"/>
            <w:vertAlign w:val="superscript"/>
          </w:rPr>
          <w:instrText xml:space="preserve"> REF _Ref213950780 \r \h </w:instrText>
        </w:r>
      </w:ins>
      <w:r>
        <w:rPr>
          <w:sz w:val="24"/>
          <w:vertAlign w:val="superscript"/>
        </w:rPr>
        <w:instrText xml:space="preserve"> \* MERGEFORMAT </w:instrText>
      </w:r>
      <w:ins w:id="2981" w:author="AI YIFENG" w:date="2025-11-13T18:26:00Z">
        <w:r>
          <w:rPr>
            <w:sz w:val="24"/>
            <w:vertAlign w:val="superscript"/>
          </w:rPr>
          <w:fldChar w:fldCharType="separate"/>
        </w:r>
      </w:ins>
      <w:ins w:id="2982" w:author="AI YIFENG" w:date="2025-11-13T18:26:00Z">
        <w:r>
          <w:rPr>
            <w:sz w:val="24"/>
            <w:vertAlign w:val="superscript"/>
          </w:rPr>
          <w:t>32</w:t>
        </w:r>
      </w:ins>
      <w:ins w:id="2983" w:author="AI YIFENG" w:date="2025-11-13T18:26:00Z">
        <w:r>
          <w:rPr>
            <w:sz w:val="24"/>
            <w:vertAlign w:val="superscript"/>
          </w:rPr>
          <w:fldChar w:fldCharType="end"/>
        </w:r>
      </w:ins>
      <w:r>
        <w:rPr>
          <w:sz w:val="24"/>
        </w:rPr>
        <w:t>;</w:t>
      </w:r>
    </w:p>
    <w:p w14:paraId="3BD21539">
      <w:pPr>
        <w:spacing w:after="0" w:line="279" w:lineRule="auto"/>
        <w:jc w:val="both"/>
        <w:rPr>
          <w:sz w:val="24"/>
        </w:rPr>
        <w:pPrChange w:id="2984" w:author="WPS_1699502026" w:date="2025-11-25T22:49:00Z">
          <w:pPr>
            <w:jc w:val="both"/>
          </w:pPr>
        </w:pPrChange>
      </w:pPr>
      <w:r>
        <w:rPr>
          <w:sz w:val="24"/>
        </w:rPr>
        <w:t>(iii) strided convolutions for resolution scaling.</w:t>
      </w:r>
    </w:p>
    <w:p w14:paraId="0584FDC2">
      <w:pPr>
        <w:spacing w:after="0" w:line="279" w:lineRule="auto"/>
        <w:ind w:firstLine="420"/>
        <w:jc w:val="both"/>
        <w:rPr>
          <w:sz w:val="24"/>
        </w:rPr>
        <w:pPrChange w:id="2985" w:author="WPS_1699502026" w:date="2025-11-25T22:49:00Z">
          <w:pPr>
            <w:ind w:firstLine="420"/>
            <w:jc w:val="both"/>
          </w:pPr>
        </w:pPrChange>
      </w:pPr>
      <w:r>
        <w:rPr>
          <w:sz w:val="24"/>
        </w:rPr>
        <w:t>The bridge module acting between and encoder and decoder similarly employs dual ResNet blocks with full self-attention interleaved</w:t>
      </w:r>
      <w:ins w:id="2986" w:author="AI YIFENG" w:date="2025-11-13T18:26:00Z">
        <w:r>
          <w:rPr>
            <w:sz w:val="24"/>
            <w:vertAlign w:val="superscript"/>
          </w:rPr>
          <w:fldChar w:fldCharType="begin"/>
        </w:r>
      </w:ins>
      <w:ins w:id="2987" w:author="AI YIFENG" w:date="2025-11-13T18:26:00Z">
        <w:r>
          <w:rPr>
            <w:sz w:val="24"/>
            <w:vertAlign w:val="superscript"/>
          </w:rPr>
          <w:instrText xml:space="preserve"> REF _Ref213950798 \r \h  \* MERGEFORMAT </w:instrText>
        </w:r>
      </w:ins>
      <w:ins w:id="2988" w:author="AI YIFENG" w:date="2025-11-13T18:26:00Z">
        <w:r>
          <w:rPr>
            <w:sz w:val="24"/>
            <w:vertAlign w:val="superscript"/>
          </w:rPr>
          <w:fldChar w:fldCharType="separate"/>
        </w:r>
      </w:ins>
      <w:ins w:id="2989" w:author="AI YIFENG" w:date="2025-11-13T18:26:00Z">
        <w:r>
          <w:rPr>
            <w:sz w:val="24"/>
            <w:vertAlign w:val="superscript"/>
          </w:rPr>
          <w:t>33</w:t>
        </w:r>
      </w:ins>
      <w:ins w:id="2990" w:author="AI YIFENG" w:date="2025-11-13T18:26:00Z">
        <w:r>
          <w:rPr>
            <w:sz w:val="24"/>
            <w:vertAlign w:val="superscript"/>
          </w:rPr>
          <w:fldChar w:fldCharType="end"/>
        </w:r>
      </w:ins>
      <w:del w:id="2991" w:author="AI YIFENG" w:date="2025-11-13T16:19:00Z">
        <w:r>
          <w:rPr>
            <w:rFonts w:hint="eastAsia"/>
            <w:sz w:val="24"/>
            <w:vertAlign w:val="superscript"/>
          </w:rPr>
          <w:delText>27</w:delText>
        </w:r>
      </w:del>
      <w:r>
        <w:rPr>
          <w:sz w:val="24"/>
        </w:rPr>
        <w:t>.</w:t>
      </w:r>
      <w:del w:id="2992" w:author="AI YIFENG" w:date="2025-11-13T16:47:00Z">
        <w:r>
          <w:rPr>
            <w:sz w:val="24"/>
          </w:rPr>
          <w:delText xml:space="preserve"> </w:delText>
        </w:r>
      </w:del>
      <w:r>
        <w:rPr>
          <w:rFonts w:hint="eastAsia"/>
          <w:sz w:val="24"/>
        </w:rPr>
        <w:t xml:space="preserve"> </w:t>
      </w:r>
      <w:r>
        <w:rPr>
          <w:sz w:val="24"/>
        </w:rPr>
        <w:t>We deployed four hierarchical resolutions (96×96</w:t>
      </w:r>
      <w:del w:id="2993" w:author="WPS_1699502026" w:date="2025-11-25T23:13:00Z">
        <w:r>
          <w:rPr>
            <w:sz w:val="24"/>
          </w:rPr>
          <w:delText xml:space="preserve"> </w:delText>
        </w:r>
      </w:del>
      <w:r>
        <w:rPr>
          <w:sz w:val="24"/>
        </w:rPr>
        <w:t>→</w:t>
      </w:r>
      <w:del w:id="2994" w:author="WPS_1699502026" w:date="2025-11-25T23:13:00Z">
        <w:r>
          <w:rPr>
            <w:sz w:val="24"/>
          </w:rPr>
          <w:delText xml:space="preserve"> </w:delText>
        </w:r>
      </w:del>
      <w:r>
        <w:rPr>
          <w:sz w:val="24"/>
        </w:rPr>
        <w:t>12×12) with exponentially increasing latent dimensions (64</w:t>
      </w:r>
      <w:del w:id="2995" w:author="WPS_1699502026" w:date="2025-11-25T23:13:00Z">
        <w:r>
          <w:rPr>
            <w:sz w:val="24"/>
          </w:rPr>
          <w:delText xml:space="preserve"> </w:delText>
        </w:r>
      </w:del>
      <w:r>
        <w:rPr>
          <w:sz w:val="24"/>
        </w:rPr>
        <w:t>→</w:t>
      </w:r>
      <w:del w:id="2996" w:author="WPS_1699502026" w:date="2025-11-25T23:13:00Z">
        <w:r>
          <w:rPr>
            <w:sz w:val="24"/>
          </w:rPr>
          <w:delText xml:space="preserve"> </w:delText>
        </w:r>
      </w:del>
      <w:r>
        <w:rPr>
          <w:sz w:val="24"/>
        </w:rPr>
        <w:t>512), where each multi-head attention block contains 8 heads (dimension = 32 per head).</w:t>
      </w:r>
      <w:del w:id="2997" w:author="WPS_1699502026" w:date="2025-11-25T23:38:00Z">
        <w:r>
          <w:rPr>
            <w:sz w:val="24"/>
          </w:rPr>
          <w:delText xml:space="preserve"> </w:delText>
        </w:r>
      </w:del>
      <w:r>
        <w:rPr>
          <w:rFonts w:hint="eastAsia"/>
          <w:sz w:val="24"/>
        </w:rPr>
        <w:t xml:space="preserve"> </w:t>
      </w:r>
      <w:r>
        <w:rPr>
          <w:sz w:val="24"/>
        </w:rPr>
        <w:t>The critical hyperparameters employed during network training are cataloged in SM (Subsection 3.2) along with details regarding the experimental platforms employed for dataset generation, model training, and model testing.</w:t>
      </w:r>
    </w:p>
    <w:p w14:paraId="5A07AAFB">
      <w:pPr>
        <w:pStyle w:val="3"/>
        <w:rPr>
          <w:rFonts w:ascii="Times New Roman" w:hAnsi="Times New Roman" w:cs="Times New Roman"/>
          <w:b/>
          <w:bCs/>
          <w:color w:val="auto"/>
          <w:sz w:val="32"/>
          <w:szCs w:val="32"/>
        </w:rPr>
      </w:pPr>
      <w:r>
        <w:rPr>
          <w:rFonts w:ascii="Times New Roman" w:hAnsi="Times New Roman" w:cs="Times New Roman"/>
          <w:b/>
          <w:bCs/>
          <w:color w:val="auto"/>
          <w:sz w:val="32"/>
          <w:szCs w:val="32"/>
        </w:rPr>
        <w:t>4.</w:t>
      </w:r>
      <w:r>
        <w:rPr>
          <w:rFonts w:hint="eastAsia" w:ascii="Times New Roman" w:hAnsi="Times New Roman" w:cs="Times New Roman"/>
          <w:b/>
          <w:bCs/>
          <w:color w:val="auto"/>
          <w:sz w:val="32"/>
          <w:szCs w:val="32"/>
        </w:rPr>
        <w:t>3.</w:t>
      </w:r>
      <w:r>
        <w:rPr>
          <w:rFonts w:ascii="Times New Roman" w:hAnsi="Times New Roman" w:cs="Times New Roman"/>
          <w:b/>
          <w:bCs/>
          <w:color w:val="auto"/>
          <w:sz w:val="32"/>
          <w:szCs w:val="32"/>
        </w:rPr>
        <w:t xml:space="preserve"> </w:t>
      </w:r>
      <w:r>
        <w:rPr>
          <w:rFonts w:hint="eastAsia" w:ascii="Times New Roman" w:hAnsi="Times New Roman" w:cs="Times New Roman"/>
          <w:b/>
          <w:bCs/>
          <w:color w:val="auto"/>
          <w:sz w:val="32"/>
          <w:szCs w:val="32"/>
        </w:rPr>
        <w:t xml:space="preserve"> </w:t>
      </w:r>
      <w:r>
        <w:rPr>
          <w:rFonts w:ascii="Times New Roman" w:hAnsi="Times New Roman" w:cs="Times New Roman"/>
          <w:b/>
          <w:bCs/>
          <w:color w:val="auto"/>
          <w:sz w:val="32"/>
          <w:szCs w:val="32"/>
        </w:rPr>
        <w:t>Extension to temporal 3D U-Net architecture</w:t>
      </w:r>
    </w:p>
    <w:p w14:paraId="73373F2A">
      <w:pPr>
        <w:ind w:firstLine="420"/>
        <w:jc w:val="both"/>
        <w:rPr>
          <w:sz w:val="24"/>
        </w:rPr>
      </w:pPr>
      <w:bookmarkStart w:id="25" w:name="OLE_LINK6"/>
      <w:r>
        <w:rPr>
          <w:sz w:val="24"/>
        </w:rPr>
        <w:t>The foundational 2D U-Net architecture was extended into a temporal 3D architecture according to a previously reported process</w:t>
      </w:r>
      <w:ins w:id="2998" w:author="AI YIFENG" w:date="2025-11-13T18:26:00Z">
        <w:r>
          <w:rPr>
            <w:sz w:val="24"/>
            <w:vertAlign w:val="superscript"/>
          </w:rPr>
          <w:fldChar w:fldCharType="begin"/>
        </w:r>
      </w:ins>
      <w:ins w:id="2999" w:author="AI YIFENG" w:date="2025-11-13T18:26:00Z">
        <w:r>
          <w:rPr>
            <w:sz w:val="24"/>
            <w:vertAlign w:val="superscript"/>
          </w:rPr>
          <w:instrText xml:space="preserve"> REF _Ref213944398 \r \h  \* MERGEFORMAT </w:instrText>
        </w:r>
      </w:ins>
      <w:ins w:id="3000" w:author="AI YIFENG" w:date="2025-11-13T18:26:00Z">
        <w:r>
          <w:rPr>
            <w:sz w:val="24"/>
            <w:vertAlign w:val="superscript"/>
          </w:rPr>
          <w:fldChar w:fldCharType="separate"/>
        </w:r>
      </w:ins>
      <w:ins w:id="3001" w:author="AI YIFENG" w:date="2025-11-13T18:26:00Z">
        <w:r>
          <w:rPr>
            <w:sz w:val="24"/>
            <w:vertAlign w:val="superscript"/>
          </w:rPr>
          <w:t>34</w:t>
        </w:r>
      </w:ins>
      <w:ins w:id="3002" w:author="AI YIFENG" w:date="2025-11-13T18:26:00Z">
        <w:r>
          <w:rPr>
            <w:sz w:val="24"/>
            <w:vertAlign w:val="superscript"/>
          </w:rPr>
          <w:fldChar w:fldCharType="end"/>
        </w:r>
      </w:ins>
      <w:del w:id="3003" w:author="AI YIFENG" w:date="2025-11-13T16:20:00Z">
        <w:r>
          <w:rPr>
            <w:rFonts w:hint="eastAsia"/>
            <w:sz w:val="24"/>
            <w:vertAlign w:val="superscript"/>
          </w:rPr>
          <w:delText>28</w:delText>
        </w:r>
      </w:del>
      <w:r>
        <w:rPr>
          <w:sz w:val="24"/>
        </w:rPr>
        <w:t xml:space="preserve"> that integrated a quasi-temporal dimension representing an applied </w:t>
      </w:r>
      <w:r>
        <w:rPr>
          <w:rFonts w:hint="eastAsia"/>
          <w:sz w:val="24"/>
        </w:rPr>
        <w:t>mechanical</w:t>
      </w:r>
      <w:r>
        <w:rPr>
          <w:sz w:val="24"/>
        </w:rPr>
        <w:t xml:space="preserve"> process</w:t>
      </w:r>
      <w:bookmarkEnd w:id="25"/>
      <w:r>
        <w:rPr>
          <w:rFonts w:hint="eastAsia"/>
          <w:sz w:val="24"/>
        </w:rPr>
        <w:t xml:space="preserve"> of airfoil swinging</w:t>
      </w:r>
      <w:r>
        <w:rPr>
          <w:sz w:val="24"/>
        </w:rPr>
        <w:t xml:space="preserve"> associated with AoA</w:t>
      </w:r>
      <w:r>
        <w:rPr>
          <w:rFonts w:hint="eastAsia"/>
          <w:sz w:val="24"/>
        </w:rPr>
        <w:t>s</w:t>
      </w:r>
      <w:r>
        <w:rPr>
          <w:sz w:val="24"/>
        </w:rPr>
        <w:t>, and treated this dimension as a batched axis to maintain structural consistency across all building blocks.</w:t>
      </w:r>
      <w:del w:id="3004" w:author="AI YIFENG" w:date="2025-11-13T16:25:00Z">
        <w:r>
          <w:rPr>
            <w:sz w:val="24"/>
          </w:rPr>
          <w:delText xml:space="preserve"> </w:delText>
        </w:r>
      </w:del>
      <w:r>
        <w:rPr>
          <w:sz w:val="24"/>
        </w:rPr>
        <w:t xml:space="preserve"> This architecture is clearly illustrated schematically in Fig. 2, where, crucially, a temporal self-attention layer is embedded at a point prior to the encoder-decoder framework and iteratively after each spatial attention module, with spatial axes batched to enable attention across 10 discrete </w:t>
      </w:r>
      <w:r>
        <w:rPr>
          <w:i/>
          <w:iCs/>
          <w:sz w:val="24"/>
        </w:rPr>
        <w:t>C</w:t>
      </w:r>
      <w:r>
        <w:rPr>
          <w:i/>
          <w:iCs/>
          <w:sz w:val="24"/>
          <w:vertAlign w:val="subscript"/>
        </w:rPr>
        <w:t>L</w:t>
      </w:r>
      <w:r>
        <w:rPr>
          <w:sz w:val="24"/>
        </w:rPr>
        <w:t>/</w:t>
      </w:r>
      <w:r>
        <w:rPr>
          <w:i/>
          <w:iCs/>
          <w:sz w:val="24"/>
        </w:rPr>
        <w:t>C</w:t>
      </w:r>
      <w:r>
        <w:rPr>
          <w:i/>
          <w:iCs/>
          <w:sz w:val="24"/>
          <w:vertAlign w:val="subscript"/>
        </w:rPr>
        <w:t>D</w:t>
      </w:r>
      <w:r>
        <w:rPr>
          <w:sz w:val="24"/>
        </w:rPr>
        <w:t xml:space="preserve"> intervals.</w:t>
      </w:r>
      <w:r>
        <w:rPr>
          <w:rFonts w:hint="eastAsia"/>
          <w:sz w:val="24"/>
        </w:rPr>
        <w:t xml:space="preserve"> </w:t>
      </w:r>
      <w:del w:id="3005" w:author="AI YIFENG" w:date="2025-11-13T18:28:00Z">
        <w:r>
          <w:rPr>
            <w:sz w:val="24"/>
          </w:rPr>
          <w:delText xml:space="preserve"> </w:delText>
        </w:r>
      </w:del>
      <w:r>
        <w:rPr>
          <w:sz w:val="24"/>
        </w:rPr>
        <w:t xml:space="preserve">In addition, a previously reported relative positional encoding </w:t>
      </w:r>
      <w:r>
        <w:rPr>
          <w:rFonts w:hint="eastAsia"/>
          <w:i/>
          <w:iCs/>
          <w:sz w:val="24"/>
        </w:rPr>
        <w:t>P</w:t>
      </w:r>
      <w:r>
        <w:rPr>
          <w:rFonts w:hint="eastAsia"/>
          <w:i/>
          <w:iCs/>
          <w:sz w:val="24"/>
          <w:vertAlign w:val="subscript"/>
        </w:rPr>
        <w:t>rel</w:t>
      </w:r>
      <w:del w:id="3006" w:author="WPS_1699502026" w:date="2025-11-25T22:43:00Z">
        <w:r>
          <w:rPr>
            <w:rFonts w:hint="eastAsia"/>
            <w:i/>
            <w:iCs/>
            <w:sz w:val="24"/>
            <w:vertAlign w:val="subscript"/>
          </w:rPr>
          <w:delText xml:space="preserve"> </w:delText>
        </w:r>
      </w:del>
      <w:r>
        <w:rPr>
          <w:rFonts w:hint="eastAsia"/>
          <w:sz w:val="24"/>
        </w:rPr>
        <w:t>(</w:t>
      </w:r>
      <w:r>
        <w:rPr>
          <w:rFonts w:hint="eastAsia"/>
          <w:i/>
          <w:iCs/>
          <w:sz w:val="24"/>
        </w:rPr>
        <w:t>t</w:t>
      </w:r>
      <w:r>
        <w:rPr>
          <w:rFonts w:hint="eastAsia"/>
          <w:i/>
          <w:iCs/>
          <w:sz w:val="24"/>
          <w:vertAlign w:val="subscript"/>
        </w:rPr>
        <w:t>i</w:t>
      </w:r>
      <w:r>
        <w:rPr>
          <w:rFonts w:hint="eastAsia"/>
          <w:sz w:val="24"/>
        </w:rPr>
        <w:t xml:space="preserve">, </w:t>
      </w:r>
      <w:r>
        <w:rPr>
          <w:rFonts w:hint="eastAsia"/>
          <w:i/>
          <w:iCs/>
          <w:sz w:val="24"/>
        </w:rPr>
        <w:t>t</w:t>
      </w:r>
      <w:r>
        <w:rPr>
          <w:rFonts w:hint="eastAsia"/>
          <w:i/>
          <w:iCs/>
          <w:sz w:val="24"/>
          <w:vertAlign w:val="subscript"/>
        </w:rPr>
        <w:t>j</w:t>
      </w:r>
      <w:r>
        <w:rPr>
          <w:rFonts w:hint="eastAsia"/>
          <w:sz w:val="24"/>
        </w:rPr>
        <w:t>)</w:t>
      </w:r>
      <w:r>
        <w:rPr>
          <w:sz w:val="24"/>
        </w:rPr>
        <w:t xml:space="preserve"> is implemented at times </w:t>
      </w:r>
      <w:r>
        <w:rPr>
          <w:i/>
          <w:sz w:val="24"/>
        </w:rPr>
        <w:t>t</w:t>
      </w:r>
      <w:r>
        <w:rPr>
          <w:i/>
          <w:sz w:val="24"/>
          <w:vertAlign w:val="subscript"/>
        </w:rPr>
        <w:t>i</w:t>
      </w:r>
      <w:r>
        <w:rPr>
          <w:sz w:val="24"/>
        </w:rPr>
        <w:t xml:space="preserve"> and </w:t>
      </w:r>
      <w:r>
        <w:rPr>
          <w:i/>
          <w:sz w:val="24"/>
        </w:rPr>
        <w:t>t</w:t>
      </w:r>
      <w:r>
        <w:rPr>
          <w:i/>
          <w:sz w:val="24"/>
          <w:vertAlign w:val="subscript"/>
        </w:rPr>
        <w:t>j</w:t>
      </w:r>
      <w:r>
        <w:rPr>
          <w:sz w:val="24"/>
        </w:rPr>
        <w:t xml:space="preserve"> to encode AoA-sequence </w:t>
      </w:r>
      <w:del w:id="3007" w:author="AI YIFENG" w:date="2025-11-13T16:21:00Z">
        <w:r>
          <w:rPr>
            <w:sz w:val="24"/>
          </w:rPr>
          <w:delText>dependencies</w:delText>
        </w:r>
      </w:del>
      <w:del w:id="3008" w:author="AI YIFENG" w:date="2025-11-13T16:21:00Z">
        <w:r>
          <w:rPr>
            <w:rFonts w:hint="eastAsia"/>
            <w:sz w:val="24"/>
            <w:vertAlign w:val="superscript"/>
          </w:rPr>
          <w:delText>29</w:delText>
        </w:r>
      </w:del>
      <w:ins w:id="3009" w:author="AI YIFENG" w:date="2025-11-13T16:21:00Z">
        <w:r>
          <w:rPr>
            <w:sz w:val="24"/>
          </w:rPr>
          <w:t>dependencies</w:t>
        </w:r>
      </w:ins>
      <w:ins w:id="3010" w:author="AI YIFENG" w:date="2025-11-13T18:26:00Z">
        <w:r>
          <w:rPr>
            <w:sz w:val="24"/>
            <w:vertAlign w:val="superscript"/>
          </w:rPr>
          <w:fldChar w:fldCharType="begin"/>
        </w:r>
      </w:ins>
      <w:ins w:id="3011" w:author="AI YIFENG" w:date="2025-11-13T18:26:00Z">
        <w:r>
          <w:rPr>
            <w:sz w:val="24"/>
            <w:vertAlign w:val="superscript"/>
          </w:rPr>
          <w:instrText xml:space="preserve"> REF _Ref213943226 \r \h  \* MERGEFORMAT </w:instrText>
        </w:r>
      </w:ins>
      <w:ins w:id="3012" w:author="AI YIFENG" w:date="2025-11-13T18:26:00Z">
        <w:r>
          <w:rPr>
            <w:sz w:val="24"/>
            <w:vertAlign w:val="superscript"/>
          </w:rPr>
          <w:fldChar w:fldCharType="separate"/>
        </w:r>
      </w:ins>
      <w:ins w:id="3013" w:author="AI YIFENG" w:date="2025-11-13T18:26:00Z">
        <w:r>
          <w:rPr>
            <w:sz w:val="24"/>
            <w:vertAlign w:val="superscript"/>
          </w:rPr>
          <w:t>35</w:t>
        </w:r>
      </w:ins>
      <w:ins w:id="3014" w:author="AI YIFENG" w:date="2025-11-13T18:26:00Z">
        <w:r>
          <w:rPr>
            <w:sz w:val="24"/>
            <w:vertAlign w:val="superscript"/>
          </w:rPr>
          <w:fldChar w:fldCharType="end"/>
        </w:r>
      </w:ins>
      <w:r>
        <w:rPr>
          <w:sz w:val="24"/>
        </w:rPr>
        <w:t>.</w:t>
      </w:r>
      <w:del w:id="3015" w:author="AI YIFENG" w:date="2025-11-13T16:25:00Z">
        <w:r>
          <w:rPr>
            <w:sz w:val="24"/>
          </w:rPr>
          <w:delText xml:space="preserve"> </w:delText>
        </w:r>
      </w:del>
      <w:r>
        <w:rPr>
          <w:sz w:val="24"/>
        </w:rPr>
        <w:t xml:space="preserve"> This encoding thereby preserves mechanical chronology while minimizing spectral leakage artifacts, as demonstrated in Figs. 3a, 4a, and 5a.</w:t>
      </w:r>
    </w:p>
    <w:p w14:paraId="297F2240">
      <w:pPr>
        <w:pStyle w:val="3"/>
        <w:rPr>
          <w:rFonts w:ascii="Times New Roman" w:hAnsi="Times New Roman" w:cs="Times New Roman"/>
          <w:b/>
          <w:bCs/>
          <w:sz w:val="32"/>
          <w:szCs w:val="32"/>
        </w:rPr>
      </w:pPr>
      <w:r>
        <w:rPr>
          <w:rFonts w:ascii="Times New Roman" w:hAnsi="Times New Roman" w:cs="Times New Roman"/>
          <w:b/>
          <w:bCs/>
          <w:color w:val="auto"/>
          <w:sz w:val="32"/>
          <w:szCs w:val="32"/>
        </w:rPr>
        <w:t>4.</w:t>
      </w:r>
      <w:r>
        <w:rPr>
          <w:rFonts w:hint="eastAsia" w:ascii="Times New Roman" w:hAnsi="Times New Roman" w:cs="Times New Roman"/>
          <w:b/>
          <w:bCs/>
          <w:color w:val="auto"/>
          <w:sz w:val="32"/>
          <w:szCs w:val="32"/>
        </w:rPr>
        <w:t>4</w:t>
      </w:r>
      <w:r>
        <w:rPr>
          <w:rFonts w:ascii="Times New Roman" w:hAnsi="Times New Roman" w:cs="Times New Roman"/>
          <w:b/>
          <w:bCs/>
          <w:color w:val="auto"/>
          <w:sz w:val="32"/>
          <w:szCs w:val="32"/>
        </w:rPr>
        <w:t xml:space="preserve">. Conditioning the PVDM on </w:t>
      </w:r>
      <w:r>
        <w:rPr>
          <w:rFonts w:ascii="Times New Roman" w:hAnsi="Times New Roman" w:cs="Times New Roman"/>
          <w:b/>
          <w:bCs/>
          <w:i/>
          <w:iCs/>
          <w:color w:val="auto"/>
          <w:sz w:val="32"/>
          <w:szCs w:val="32"/>
        </w:rPr>
        <w:t>C</w:t>
      </w:r>
      <w:r>
        <w:rPr>
          <w:rFonts w:ascii="Times New Roman" w:hAnsi="Times New Roman" w:cs="Times New Roman"/>
          <w:b/>
          <w:bCs/>
          <w:i/>
          <w:iCs/>
          <w:color w:val="auto"/>
          <w:sz w:val="32"/>
          <w:szCs w:val="32"/>
          <w:vertAlign w:val="subscript"/>
        </w:rPr>
        <w:t>L</w:t>
      </w:r>
      <w:r>
        <w:rPr>
          <w:rFonts w:ascii="Times New Roman" w:hAnsi="Times New Roman" w:cs="Times New Roman"/>
          <w:b/>
          <w:bCs/>
          <w:color w:val="auto"/>
          <w:sz w:val="32"/>
          <w:szCs w:val="32"/>
        </w:rPr>
        <w:t>/</w:t>
      </w:r>
      <w:r>
        <w:rPr>
          <w:rFonts w:ascii="Times New Roman" w:hAnsi="Times New Roman" w:cs="Times New Roman"/>
          <w:b/>
          <w:bCs/>
          <w:i/>
          <w:iCs/>
          <w:color w:val="auto"/>
          <w:sz w:val="32"/>
          <w:szCs w:val="32"/>
        </w:rPr>
        <w:t>C</w:t>
      </w:r>
      <w:r>
        <w:rPr>
          <w:rFonts w:ascii="Times New Roman" w:hAnsi="Times New Roman" w:cs="Times New Roman"/>
          <w:b/>
          <w:bCs/>
          <w:i/>
          <w:iCs/>
          <w:color w:val="auto"/>
          <w:sz w:val="32"/>
          <w:szCs w:val="32"/>
          <w:vertAlign w:val="subscript"/>
        </w:rPr>
        <w:t>D</w:t>
      </w:r>
      <w:r>
        <w:rPr>
          <w:rFonts w:ascii="Times New Roman" w:hAnsi="Times New Roman" w:cs="Times New Roman"/>
          <w:b/>
          <w:bCs/>
          <w:color w:val="auto"/>
          <w:sz w:val="32"/>
          <w:szCs w:val="32"/>
        </w:rPr>
        <w:t xml:space="preserve"> responses to the AoA</w:t>
      </w:r>
    </w:p>
    <w:p w14:paraId="0D51AB9F">
      <w:pPr>
        <w:spacing w:after="0" w:line="279" w:lineRule="auto"/>
        <w:ind w:firstLine="420"/>
        <w:jc w:val="both"/>
        <w:rPr>
          <w:sz w:val="24"/>
        </w:rPr>
        <w:pPrChange w:id="3016" w:author="WPS_1699502026" w:date="2025-11-25T22:50:00Z">
          <w:pPr>
            <w:ind w:firstLine="420"/>
            <w:jc w:val="both"/>
          </w:pPr>
        </w:pPrChange>
      </w:pPr>
      <w:r>
        <w:rPr>
          <w:sz w:val="24"/>
        </w:rPr>
        <w:t xml:space="preserve">The PVDM was conditioned on the </w:t>
      </w:r>
      <w:r>
        <w:rPr>
          <w:i/>
          <w:iCs/>
          <w:sz w:val="24"/>
        </w:rPr>
        <w:t>C</w:t>
      </w:r>
      <w:r>
        <w:rPr>
          <w:i/>
          <w:iCs/>
          <w:sz w:val="24"/>
          <w:vertAlign w:val="subscript"/>
        </w:rPr>
        <w:t>L</w:t>
      </w:r>
      <w:r>
        <w:rPr>
          <w:sz w:val="24"/>
        </w:rPr>
        <w:t>/</w:t>
      </w:r>
      <w:r>
        <w:rPr>
          <w:i/>
          <w:iCs/>
          <w:sz w:val="24"/>
        </w:rPr>
        <w:t>C</w:t>
      </w:r>
      <w:r>
        <w:rPr>
          <w:i/>
          <w:iCs/>
          <w:sz w:val="24"/>
          <w:vertAlign w:val="subscript"/>
        </w:rPr>
        <w:t>D</w:t>
      </w:r>
      <w:r>
        <w:rPr>
          <w:sz w:val="24"/>
        </w:rPr>
        <w:t xml:space="preserve"> response to AoA by projecting all of 10 AoA values into a latent embedding via a parameterized linear projection </w:t>
      </w:r>
      <m:oMath>
        <m:r>
          <m:rPr/>
          <w:rPr>
            <w:rFonts w:ascii="Cambria Math" w:hAnsi="Cambria Math"/>
            <w:sz w:val="24"/>
          </w:rPr>
          <m:t>W</m:t>
        </m:r>
        <m:r>
          <m:rPr/>
          <w:rPr>
            <w:rFonts w:hint="eastAsia" w:ascii="Cambria Math" w:hAnsi="Cambria Math"/>
            <w:sz w:val="24"/>
          </w:rPr>
          <m:t>∈</m:t>
        </m:r>
        <m:sSup>
          <m:sSupPr>
            <m:ctrlPr>
              <w:ins w:id="3017" w:author="AI YIFENG" w:date="2025-11-13T18:40:00Z">
                <w:rPr>
                  <w:rFonts w:ascii="Cambria Math" w:hAnsi="Cambria Math"/>
                  <w:i/>
                  <w:iCs/>
                  <w:sz w:val="24"/>
                </w:rPr>
              </w:ins>
            </m:ctrlPr>
          </m:sSupPr>
          <m:e>
            <m:r>
              <m:rPr>
                <m:scr m:val="double-struck"/>
              </m:rPr>
              <w:rPr>
                <w:rFonts w:ascii="Cambria Math" w:hAnsi="Cambria Math" w:eastAsia="MS Mincho"/>
                <w:sz w:val="24"/>
              </w:rPr>
              <m:t>ℝ</m:t>
            </m:r>
            <m:ctrlPr>
              <w:ins w:id="3018" w:author="AI YIFENG" w:date="2025-11-13T18:40:00Z">
                <w:rPr>
                  <w:rFonts w:ascii="Cambria Math" w:hAnsi="Cambria Math"/>
                  <w:i/>
                  <w:iCs/>
                  <w:sz w:val="24"/>
                </w:rPr>
              </w:ins>
            </m:ctrlPr>
          </m:e>
          <m:sup>
            <m:r>
              <m:rPr/>
              <w:rPr>
                <w:rFonts w:ascii="Cambria Math" w:hAnsi="Cambria Math"/>
                <w:sz w:val="24"/>
              </w:rPr>
              <m:t>d×10</m:t>
            </m:r>
            <m:ctrlPr>
              <w:ins w:id="3019" w:author="AI YIFENG" w:date="2025-11-13T18:40:00Z">
                <w:rPr>
                  <w:rFonts w:ascii="Cambria Math" w:hAnsi="Cambria Math"/>
                  <w:i/>
                  <w:iCs/>
                  <w:sz w:val="24"/>
                </w:rPr>
              </w:ins>
            </m:ctrlPr>
          </m:sup>
        </m:sSup>
      </m:oMath>
      <w:r>
        <w:rPr>
          <w:sz w:val="24"/>
        </w:rPr>
        <w:t>.</w:t>
      </w:r>
      <w:del w:id="3020" w:author="AI YIFENG" w:date="2025-11-13T16:22:00Z">
        <w:r>
          <w:rPr>
            <w:sz w:val="24"/>
          </w:rPr>
          <w:delText xml:space="preserve"> </w:delText>
        </w:r>
      </w:del>
      <w:r>
        <w:rPr>
          <w:sz w:val="24"/>
        </w:rPr>
        <w:t xml:space="preserve"> These embeddings are concatenated to spatial attention tokens for cross-attention, where queries derive from pixel embeddings and keys/values derive from conditioning embeddings, while temporal attention tokens integrate all 10 embeddings with the relative positional encoding </w:t>
      </w:r>
      <w:r>
        <w:rPr>
          <w:i/>
          <w:iCs/>
          <w:sz w:val="24"/>
        </w:rPr>
        <w:t>P</w:t>
      </w:r>
      <w:r>
        <w:rPr>
          <w:i/>
          <w:iCs/>
          <w:sz w:val="24"/>
          <w:vertAlign w:val="subscript"/>
        </w:rPr>
        <w:t>rel</w:t>
      </w:r>
      <w:ins w:id="3021" w:author="WPS_1699502026" w:date="2025-11-25T23:16:00Z">
        <w:r>
          <w:rPr>
            <w:rFonts w:hint="eastAsia"/>
            <w:i/>
            <w:iCs/>
            <w:sz w:val="24"/>
            <w:vertAlign w:val="subscript"/>
          </w:rPr>
          <w:t xml:space="preserve"> </w:t>
        </w:r>
      </w:ins>
      <w:r>
        <w:rPr>
          <w:sz w:val="24"/>
        </w:rPr>
        <w:t>(</w:t>
      </w:r>
      <w:r>
        <w:rPr>
          <w:i/>
          <w:iCs/>
          <w:sz w:val="24"/>
        </w:rPr>
        <w:t>t</w:t>
      </w:r>
      <w:r>
        <w:rPr>
          <w:i/>
          <w:iCs/>
          <w:sz w:val="24"/>
          <w:vertAlign w:val="subscript"/>
        </w:rPr>
        <w:t>i</w:t>
      </w:r>
      <w:r>
        <w:rPr>
          <w:i/>
          <w:iCs/>
          <w:sz w:val="24"/>
        </w:rPr>
        <w:t>, t</w:t>
      </w:r>
      <w:r>
        <w:rPr>
          <w:i/>
          <w:iCs/>
          <w:sz w:val="24"/>
          <w:vertAlign w:val="subscript"/>
        </w:rPr>
        <w:t>j</w:t>
      </w:r>
      <w:r>
        <w:rPr>
          <w:sz w:val="24"/>
        </w:rPr>
        <w:t>) discussed in the preceding subsection to preserve mechanical chronology.</w:t>
      </w:r>
      <w:del w:id="3022" w:author="AI YIFENG" w:date="2025-11-13T16:22:00Z">
        <w:r>
          <w:rPr>
            <w:sz w:val="24"/>
          </w:rPr>
          <w:delText xml:space="preserve"> </w:delText>
        </w:r>
      </w:del>
      <w:r>
        <w:rPr>
          <w:sz w:val="24"/>
        </w:rPr>
        <w:t xml:space="preserve"> Crucially, a conditioning amplifier averages AoA-step embeddings and transforms them via a two-layer multilayer perceptron (MLP) with SiLU activations (</w:t>
      </w:r>
      <w:r>
        <w:rPr>
          <w:i/>
          <w:iCs/>
          <w:sz w:val="24"/>
        </w:rPr>
        <w:t>β</w:t>
      </w:r>
      <w:ins w:id="3023" w:author="WPS_1699502026" w:date="2025-11-25T23:16:00Z">
        <w:r>
          <w:rPr>
            <w:rFonts w:hint="eastAsia"/>
            <w:i/>
            <w:iCs/>
            <w:sz w:val="24"/>
          </w:rPr>
          <w:t xml:space="preserve"> </w:t>
        </w:r>
      </w:ins>
      <w:r>
        <w:rPr>
          <w:sz w:val="24"/>
        </w:rPr>
        <w:t>=</w:t>
      </w:r>
      <w:ins w:id="3024" w:author="WPS_1699502026" w:date="2025-11-25T23:16:00Z">
        <w:r>
          <w:rPr>
            <w:rFonts w:hint="eastAsia"/>
            <w:sz w:val="24"/>
          </w:rPr>
          <w:t xml:space="preserve"> </w:t>
        </w:r>
      </w:ins>
      <w:r>
        <w:rPr>
          <w:sz w:val="24"/>
        </w:rPr>
        <w:t>1.702)</w:t>
      </w:r>
      <w:ins w:id="3025" w:author="AI YIFENG" w:date="2025-11-13T18:28:00Z">
        <w:r>
          <w:rPr>
            <w:sz w:val="24"/>
            <w:vertAlign w:val="superscript"/>
          </w:rPr>
          <w:fldChar w:fldCharType="begin"/>
        </w:r>
      </w:ins>
      <w:ins w:id="3026" w:author="AI YIFENG" w:date="2025-11-13T18:28:00Z">
        <w:r>
          <w:rPr>
            <w:sz w:val="24"/>
            <w:vertAlign w:val="superscript"/>
          </w:rPr>
          <w:instrText xml:space="preserve"> REF _Ref213950527 \r \h </w:instrText>
        </w:r>
      </w:ins>
      <w:r>
        <w:rPr>
          <w:sz w:val="24"/>
          <w:vertAlign w:val="superscript"/>
        </w:rPr>
        <w:instrText xml:space="preserve"> \* MERGEFORMAT </w:instrText>
      </w:r>
      <w:ins w:id="3027" w:author="AI YIFENG" w:date="2025-11-13T18:28:00Z">
        <w:r>
          <w:rPr>
            <w:sz w:val="24"/>
            <w:vertAlign w:val="superscript"/>
          </w:rPr>
          <w:fldChar w:fldCharType="separate"/>
        </w:r>
      </w:ins>
      <w:ins w:id="3028" w:author="AI YIFENG" w:date="2025-11-13T18:28:00Z">
        <w:r>
          <w:rPr>
            <w:sz w:val="24"/>
            <w:vertAlign w:val="superscript"/>
          </w:rPr>
          <w:t>31</w:t>
        </w:r>
      </w:ins>
      <w:ins w:id="3029" w:author="AI YIFENG" w:date="2025-11-13T18:28:00Z">
        <w:r>
          <w:rPr>
            <w:sz w:val="24"/>
            <w:vertAlign w:val="superscript"/>
          </w:rPr>
          <w:fldChar w:fldCharType="end"/>
        </w:r>
      </w:ins>
      <w:r>
        <w:rPr>
          <w:sz w:val="24"/>
        </w:rPr>
        <w:t xml:space="preserve">, which projects outputs to match the dimensionality of the latent space of diffusion timestep </w:t>
      </w:r>
      <w:r>
        <w:rPr>
          <w:i/>
          <w:sz w:val="24"/>
        </w:rPr>
        <w:t>t</w:t>
      </w:r>
      <w:r>
        <w:rPr>
          <w:sz w:val="24"/>
        </w:rPr>
        <w:t xml:space="preserve">. </w:t>
      </w:r>
      <w:del w:id="3030" w:author="AI YIFENG" w:date="2025-11-13T16:22:00Z">
        <w:r>
          <w:rPr>
            <w:sz w:val="24"/>
          </w:rPr>
          <w:delText xml:space="preserve"> </w:delText>
        </w:r>
      </w:del>
      <w:r>
        <w:rPr>
          <w:sz w:val="24"/>
        </w:rPr>
        <w:t xml:space="preserve">This fused representation </w:t>
      </w:r>
      <m:oMath>
        <w:del w:id="3031" w:author="AI YIFENG" w:date="2025-11-26T15:17:00Z">
          <m:r>
            <m:rPr/>
            <w:rPr>
              <w:rFonts w:ascii="Cambria Math" w:hAnsi="Cambria Math" w:cs="Times New Roman"/>
              <w:sz w:val="24"/>
            </w:rPr>
            <m:t>z</m:t>
          </m:r>
        </w:del>
        <m:sSub>
          <m:sSubPr>
            <m:ctrlPr>
              <w:ins w:id="3032" w:author="AI YIFENG" w:date="2025-11-26T15:17:00Z">
                <w:rPr>
                  <w:rFonts w:ascii="Cambria Math" w:hAnsi="Cambria Math" w:cs="Times New Roman"/>
                  <w:bCs/>
                  <w:i/>
                  <w:iCs/>
                  <w:sz w:val="24"/>
                </w:rPr>
              </w:ins>
            </m:ctrlPr>
          </m:sSubPr>
          <m:e>
            <w:ins w:id="3033" w:author="AI YIFENG" w:date="2025-11-26T15:17:00Z">
              <m:r>
                <m:rPr/>
                <w:rPr>
                  <w:rFonts w:ascii="Cambria Math" w:hAnsi="Cambria Math" w:cs="Times New Roman"/>
                  <w:sz w:val="24"/>
                </w:rPr>
                <m:t>z</m:t>
              </m:r>
            </w:ins>
            <m:ctrlPr>
              <w:ins w:id="3034" w:author="AI YIFENG" w:date="2025-11-26T15:17:00Z">
                <w:rPr>
                  <w:rFonts w:ascii="Cambria Math" w:hAnsi="Cambria Math" w:cs="Times New Roman"/>
                  <w:bCs/>
                  <w:i/>
                  <w:iCs/>
                  <w:sz w:val="24"/>
                </w:rPr>
              </w:ins>
            </m:ctrlPr>
          </m:e>
          <m:sub>
            <w:ins w:id="3035" w:author="AI YIFENG" w:date="2025-11-26T15:17:00Z">
              <m:r>
                <m:rPr/>
                <w:rPr>
                  <w:rFonts w:ascii="Cambria Math" w:hAnsi="Cambria Math" w:cs="Times New Roman"/>
                  <w:sz w:val="24"/>
                </w:rPr>
                <m:t>t</m:t>
              </m:r>
            </w:ins>
            <m:ctrlPr>
              <w:ins w:id="3036" w:author="AI YIFENG" w:date="2025-11-26T15:17:00Z">
                <w:rPr>
                  <w:rFonts w:ascii="Cambria Math" w:hAnsi="Cambria Math" w:cs="Times New Roman"/>
                  <w:bCs/>
                  <w:i/>
                  <w:iCs/>
                  <w:sz w:val="24"/>
                </w:rPr>
              </w:ins>
            </m:ctrlPr>
          </m:sub>
        </m:sSub>
        <w:del w:id="3037" w:author="AI YIFENG" w:date="2025-11-26T15:17:00Z">
          <m:r>
            <m:rPr/>
            <w:rPr>
              <w:rFonts w:ascii="Cambria Math" w:hAnsi="Cambria Math" w:cs="Times New Roman"/>
              <w:sz w:val="24"/>
              <w:vertAlign w:val="subscript"/>
            </w:rPr>
            <m:t>t</m:t>
          </m:r>
        </w:del>
        <m:r>
          <m:rPr/>
          <w:rPr>
            <w:rFonts w:hint="eastAsia" w:ascii="Cambria Math" w:hAnsi="Cambria Math" w:cs="Times New Roman"/>
            <w:sz w:val="24"/>
          </w:rPr>
          <m:t>⊕</m:t>
        </m:r>
        <m:sSub>
          <m:sSubPr>
            <m:ctrlPr>
              <w:ins w:id="3038" w:author="AI YIFENG" w:date="2025-11-26T15:17:00Z">
                <w:rPr>
                  <w:rFonts w:ascii="Cambria Math" w:hAnsi="Cambria Math" w:cs="Times New Roman"/>
                  <w:bCs/>
                  <w:i/>
                  <w:sz w:val="24"/>
                </w:rPr>
              </w:ins>
            </m:ctrlPr>
          </m:sSubPr>
          <m:e>
            <w:ins w:id="3039" w:author="AI YIFENG" w:date="2025-11-26T15:17:00Z">
              <m:r>
                <m:rPr/>
                <w:rPr>
                  <w:rFonts w:ascii="Cambria Math" w:hAnsi="Cambria Math" w:cs="Times New Roman"/>
                  <w:sz w:val="24"/>
                </w:rPr>
                <m:t>z</m:t>
              </m:r>
            </w:ins>
            <m:ctrlPr>
              <w:ins w:id="3040" w:author="AI YIFENG" w:date="2025-11-26T15:17:00Z">
                <w:rPr>
                  <w:rFonts w:ascii="Cambria Math" w:hAnsi="Cambria Math" w:cs="Times New Roman"/>
                  <w:bCs/>
                  <w:i/>
                  <w:sz w:val="24"/>
                </w:rPr>
              </w:ins>
            </m:ctrlPr>
          </m:e>
          <m:sub>
            <w:ins w:id="3041" w:author="AI YIFENG" w:date="2025-11-26T15:17:00Z">
              <m:r>
                <m:rPr/>
                <w:rPr>
                  <w:rFonts w:ascii="Cambria Math" w:hAnsi="Cambria Math" w:cs="Times New Roman"/>
                  <w:sz w:val="24"/>
                </w:rPr>
                <m:t>c</m:t>
              </m:r>
            </w:ins>
            <m:ctrlPr>
              <w:ins w:id="3042" w:author="AI YIFENG" w:date="2025-11-26T15:17:00Z">
                <w:rPr>
                  <w:rFonts w:ascii="Cambria Math" w:hAnsi="Cambria Math" w:cs="Times New Roman"/>
                  <w:bCs/>
                  <w:i/>
                  <w:sz w:val="24"/>
                </w:rPr>
              </w:ins>
            </m:ctrlPr>
          </m:sub>
        </m:sSub>
        <w:del w:id="3043" w:author="AI YIFENG" w:date="2025-11-26T15:17:00Z">
          <m:r>
            <m:rPr/>
            <w:rPr>
              <w:rFonts w:ascii="Cambria Math" w:hAnsi="Cambria Math" w:cs="Times New Roman"/>
              <w:sz w:val="24"/>
            </w:rPr>
            <m:t>z</m:t>
          </m:r>
        </w:del>
        <w:del w:id="3044" w:author="AI YIFENG" w:date="2025-11-26T15:17:00Z">
          <m:r>
            <m:rPr/>
            <w:rPr>
              <w:rFonts w:ascii="Cambria Math" w:hAnsi="Cambria Math" w:cs="Times New Roman"/>
              <w:sz w:val="24"/>
              <w:vertAlign w:val="subscript"/>
            </w:rPr>
            <m:t>c</m:t>
          </m:r>
        </w:del>
      </m:oMath>
      <w:r>
        <w:rPr>
          <w:sz w:val="24"/>
          <w:vertAlign w:val="subscript"/>
        </w:rPr>
        <w:t xml:space="preserve"> </w:t>
      </w:r>
      <w:r>
        <w:rPr>
          <w:sz w:val="24"/>
        </w:rPr>
        <w:t>is additively incorporated into the ResNet blocks of the PVDM, which synchronizes denoising dynamics with aerodynamic conditioning, while suppressing spectral leakage artifacts, as demonstrated in Figs. 3c, 4c, and 5c.</w:t>
      </w:r>
    </w:p>
    <w:p w14:paraId="5C161897">
      <w:pPr>
        <w:pStyle w:val="2"/>
        <w:rPr>
          <w:rFonts w:ascii="Times New Roman" w:hAnsi="Times New Roman" w:cs="Times New Roman"/>
          <w:b/>
          <w:bCs/>
          <w:color w:val="auto"/>
          <w:sz w:val="40"/>
          <w:szCs w:val="40"/>
        </w:rPr>
      </w:pPr>
      <w:r>
        <w:rPr>
          <w:rFonts w:ascii="Times New Roman" w:hAnsi="Times New Roman" w:cs="Times New Roman"/>
          <w:b/>
          <w:bCs/>
          <w:color w:val="auto"/>
          <w:sz w:val="40"/>
          <w:szCs w:val="40"/>
        </w:rPr>
        <w:t>Data availability</w:t>
      </w:r>
    </w:p>
    <w:p w14:paraId="56BA4C9E">
      <w:pPr>
        <w:jc w:val="both"/>
        <w:rPr>
          <w:sz w:val="24"/>
        </w:rPr>
      </w:pPr>
      <w:r>
        <w:rPr>
          <w:sz w:val="24"/>
        </w:rPr>
        <w:t xml:space="preserve">The training and validation protocol, including the token response and corresponding full-field flow data distributions (variables </w:t>
      </w:r>
      <w:r>
        <w:rPr>
          <w:i/>
          <w:sz w:val="24"/>
        </w:rPr>
        <w:t>u</w:t>
      </w:r>
      <w:r>
        <w:rPr>
          <w:sz w:val="24"/>
        </w:rPr>
        <w:t xml:space="preserve">, </w:t>
      </w:r>
      <w:r>
        <w:rPr>
          <w:i/>
          <w:sz w:val="24"/>
        </w:rPr>
        <w:t>v</w:t>
      </w:r>
      <w:r>
        <w:rPr>
          <w:sz w:val="24"/>
        </w:rPr>
        <w:t xml:space="preserve">, and </w:t>
      </w:r>
      <w:r>
        <w:rPr>
          <w:i/>
          <w:sz w:val="24"/>
        </w:rPr>
        <w:t>p</w:t>
      </w:r>
      <w:r>
        <w:rPr>
          <w:sz w:val="24"/>
        </w:rPr>
        <w:t xml:space="preserve">) for the DNS-solved global region and airfoil-focused region calculation subdomains is posted at </w:t>
      </w:r>
      <w:r>
        <w:rPr>
          <w:rStyle w:val="22"/>
          <w:sz w:val="24"/>
        </w:rPr>
        <w:t>https://huggingface.co/datasets/diff-flow/diff-flow/tree/main</w:t>
      </w:r>
      <w:r>
        <w:rPr>
          <w:sz w:val="24"/>
        </w:rPr>
        <w:t>, where the pretrained P</w:t>
      </w:r>
      <w:del w:id="3045" w:author="WPS_1699502026" w:date="2025-11-25T22:44:00Z">
        <w:r>
          <w:rPr>
            <w:sz w:val="24"/>
          </w:rPr>
          <w:delText>DDP</w:delText>
        </w:r>
      </w:del>
      <w:ins w:id="3046" w:author="WPS_1699502026" w:date="2025-11-25T22:44:00Z">
        <w:r>
          <w:rPr>
            <w:rFonts w:hint="eastAsia"/>
            <w:sz w:val="24"/>
          </w:rPr>
          <w:t>VD</w:t>
        </w:r>
      </w:ins>
      <w:r>
        <w:rPr>
          <w:sz w:val="24"/>
        </w:rPr>
        <w:t>M is also given.</w:t>
      </w:r>
    </w:p>
    <w:p w14:paraId="441A3B97">
      <w:pPr>
        <w:pStyle w:val="2"/>
        <w:rPr>
          <w:rFonts w:ascii="Times New Roman" w:hAnsi="Times New Roman" w:cs="Times New Roman"/>
          <w:b/>
          <w:bCs/>
          <w:color w:val="auto"/>
          <w:sz w:val="40"/>
          <w:szCs w:val="40"/>
        </w:rPr>
      </w:pPr>
      <w:r>
        <w:rPr>
          <w:rFonts w:ascii="Times New Roman" w:hAnsi="Times New Roman" w:cs="Times New Roman"/>
          <w:b/>
          <w:bCs/>
          <w:color w:val="auto"/>
          <w:sz w:val="40"/>
          <w:szCs w:val="40"/>
        </w:rPr>
        <w:t>Code availability</w:t>
      </w:r>
    </w:p>
    <w:p w14:paraId="3D6CE2CD">
      <w:pPr>
        <w:jc w:val="both"/>
        <w:rPr>
          <w:sz w:val="24"/>
          <w:u w:val="single"/>
        </w:rPr>
      </w:pPr>
      <w:r>
        <w:rPr>
          <w:sz w:val="24"/>
        </w:rPr>
        <w:t xml:space="preserve">The post data processing code and the main code used for training the network applied for mapping connections between </w:t>
      </w:r>
      <w:r>
        <w:rPr>
          <w:i/>
          <w:iCs/>
          <w:sz w:val="24"/>
        </w:rPr>
        <w:t>C</w:t>
      </w:r>
      <w:r>
        <w:rPr>
          <w:i/>
          <w:iCs/>
          <w:sz w:val="24"/>
          <w:vertAlign w:val="subscript"/>
        </w:rPr>
        <w:t>L</w:t>
      </w:r>
      <w:r>
        <w:rPr>
          <w:sz w:val="24"/>
        </w:rPr>
        <w:t>/</w:t>
      </w:r>
      <w:r>
        <w:rPr>
          <w:i/>
          <w:iCs/>
          <w:sz w:val="24"/>
        </w:rPr>
        <w:t>C</w:t>
      </w:r>
      <w:r>
        <w:rPr>
          <w:i/>
          <w:iCs/>
          <w:sz w:val="24"/>
          <w:vertAlign w:val="subscript"/>
        </w:rPr>
        <w:t>D</w:t>
      </w:r>
      <w:r>
        <w:rPr>
          <w:sz w:val="24"/>
        </w:rPr>
        <w:t xml:space="preserve"> ratio response and corresponding frames of full-field </w:t>
      </w:r>
      <w:r>
        <w:rPr>
          <w:i/>
          <w:sz w:val="24"/>
        </w:rPr>
        <w:t>u</w:t>
      </w:r>
      <w:r>
        <w:rPr>
          <w:sz w:val="24"/>
        </w:rPr>
        <w:t xml:space="preserve">, </w:t>
      </w:r>
      <w:r>
        <w:rPr>
          <w:i/>
          <w:sz w:val="24"/>
        </w:rPr>
        <w:t>v</w:t>
      </w:r>
      <w:r>
        <w:rPr>
          <w:sz w:val="24"/>
        </w:rPr>
        <w:t xml:space="preserve">, and </w:t>
      </w:r>
      <w:r>
        <w:rPr>
          <w:i/>
          <w:sz w:val="24"/>
        </w:rPr>
        <w:t>p</w:t>
      </w:r>
      <w:r>
        <w:rPr>
          <w:sz w:val="24"/>
        </w:rPr>
        <w:t xml:space="preserve"> distributions is available at </w:t>
      </w:r>
      <w:r>
        <w:fldChar w:fldCharType="begin"/>
      </w:r>
      <w:r>
        <w:instrText xml:space="preserve"> HYPERLINK "https://github.com/yifengai2/diffusion-model-of-inversely-design-airfoil-flowcontours" </w:instrText>
      </w:r>
      <w:r>
        <w:fldChar w:fldCharType="separate"/>
      </w:r>
      <w:r>
        <w:rPr>
          <w:rStyle w:val="22"/>
          <w:sz w:val="24"/>
        </w:rPr>
        <w:t>https://github.com/yifengai2/diffusion-model-of-inversely-design-airfoil-flowcontours</w:t>
      </w:r>
      <w:r>
        <w:rPr>
          <w:rStyle w:val="22"/>
          <w:sz w:val="24"/>
        </w:rPr>
        <w:fldChar w:fldCharType="end"/>
      </w:r>
    </w:p>
    <w:p w14:paraId="1545AF3D">
      <w:pPr>
        <w:pStyle w:val="2"/>
        <w:rPr>
          <w:rFonts w:ascii="Times New Roman" w:hAnsi="Times New Roman" w:cs="Times New Roman"/>
          <w:b/>
          <w:bCs/>
          <w:color w:val="auto"/>
          <w:sz w:val="40"/>
          <w:szCs w:val="40"/>
        </w:rPr>
      </w:pPr>
      <w:r>
        <w:rPr>
          <w:rFonts w:ascii="Times New Roman" w:hAnsi="Times New Roman" w:cs="Times New Roman"/>
          <w:b/>
          <w:bCs/>
          <w:color w:val="auto"/>
          <w:sz w:val="40"/>
          <w:szCs w:val="40"/>
        </w:rPr>
        <w:t>Acknowle</w:t>
      </w:r>
      <w:r>
        <w:rPr>
          <w:rFonts w:hint="eastAsia" w:ascii="Times New Roman" w:hAnsi="Times New Roman" w:cs="Times New Roman"/>
          <w:b/>
          <w:bCs/>
          <w:color w:val="auto"/>
          <w:sz w:val="40"/>
          <w:szCs w:val="40"/>
        </w:rPr>
        <w:t>d</w:t>
      </w:r>
      <w:r>
        <w:rPr>
          <w:rFonts w:ascii="Times New Roman" w:hAnsi="Times New Roman" w:cs="Times New Roman"/>
          <w:b/>
          <w:bCs/>
          <w:color w:val="auto"/>
          <w:sz w:val="40"/>
          <w:szCs w:val="40"/>
        </w:rPr>
        <w:t>gement</w:t>
      </w:r>
    </w:p>
    <w:p w14:paraId="2D6065B1">
      <w:pPr>
        <w:jc w:val="both"/>
        <w:rPr>
          <w:sz w:val="24"/>
        </w:rPr>
      </w:pPr>
      <w:bookmarkStart w:id="26" w:name="_Hlk195731562"/>
      <w:bookmarkEnd w:id="26"/>
      <w:r>
        <w:rPr>
          <w:sz w:val="24"/>
        </w:rPr>
        <w:t>The work described in this paper was supported by National Natural Science Foundation of China (Project No. NSFC 12572031).</w:t>
      </w:r>
    </w:p>
    <w:p w14:paraId="662A096C">
      <w:r>
        <w:br w:type="page"/>
      </w:r>
    </w:p>
    <w:p w14:paraId="75B85111">
      <w:pPr>
        <w:pStyle w:val="2"/>
        <w:rPr>
          <w:rFonts w:ascii="Times New Roman" w:hAnsi="Times New Roman" w:cs="Times New Roman"/>
          <w:b/>
          <w:bCs/>
          <w:color w:val="auto"/>
          <w:sz w:val="40"/>
          <w:szCs w:val="40"/>
        </w:rPr>
      </w:pPr>
      <w:r>
        <w:rPr>
          <w:rFonts w:ascii="Times New Roman" w:hAnsi="Times New Roman" w:cs="Times New Roman"/>
          <w:b/>
          <w:bCs/>
          <w:color w:val="auto"/>
          <w:sz w:val="40"/>
          <w:szCs w:val="40"/>
        </w:rPr>
        <w:t>Reference</w:t>
      </w:r>
    </w:p>
    <w:p w14:paraId="3B0AFB67">
      <w:pPr>
        <w:numPr>
          <w:ilvl w:val="0"/>
          <w:numId w:val="2"/>
        </w:numPr>
        <w:spacing w:after="0"/>
        <w:jc w:val="both"/>
        <w:pPrChange w:id="3047" w:author="WPS_1699502026" w:date="2025-11-25T23:22:00Z">
          <w:pPr>
            <w:numPr>
              <w:ilvl w:val="0"/>
              <w:numId w:val="2"/>
            </w:numPr>
            <w:jc w:val="both"/>
          </w:pPr>
        </w:pPrChange>
      </w:pPr>
      <w:bookmarkStart w:id="27" w:name="_Ref213942036"/>
      <w:r>
        <w:t xml:space="preserve">Ai, Y., Zhou, L., Tse, K. T., &amp; Zhang, H. (2023). Interference and ground effects on flow past two inclined flat plates in tandem arrangement. </w:t>
      </w:r>
      <w:r>
        <w:rPr>
          <w:i/>
          <w:iCs/>
        </w:rPr>
        <w:t>Ocean Engineering</w:t>
      </w:r>
      <w:r>
        <w:t xml:space="preserve">, </w:t>
      </w:r>
      <w:r>
        <w:rPr>
          <w:i/>
          <w:iCs/>
        </w:rPr>
        <w:t>270</w:t>
      </w:r>
      <w:r>
        <w:t xml:space="preserve">, 113653. </w:t>
      </w:r>
      <w:r>
        <w:fldChar w:fldCharType="begin"/>
      </w:r>
      <w:r>
        <w:instrText xml:space="preserve">HYPERLINK "https://doi.org/10.1016/j.oceaneng.2023.113653"</w:instrText>
      </w:r>
      <w:r>
        <w:fldChar w:fldCharType="separate"/>
      </w:r>
      <w:r>
        <w:rPr>
          <w:rStyle w:val="22"/>
        </w:rPr>
        <w:t>https://doi.org/10.1016/j.oceaneng.2023.113653</w:t>
      </w:r>
      <w:r>
        <w:fldChar w:fldCharType="end"/>
      </w:r>
      <w:bookmarkEnd w:id="27"/>
    </w:p>
    <w:p w14:paraId="2F5B6C92">
      <w:pPr>
        <w:numPr>
          <w:ilvl w:val="0"/>
          <w:numId w:val="2"/>
        </w:numPr>
        <w:spacing w:after="0" w:line="279" w:lineRule="auto"/>
        <w:jc w:val="both"/>
        <w:pPrChange w:id="3048" w:author="WPS_1699502026" w:date="2025-11-25T23:22:00Z">
          <w:pPr>
            <w:numPr>
              <w:ilvl w:val="0"/>
              <w:numId w:val="2"/>
            </w:numPr>
            <w:jc w:val="both"/>
          </w:pPr>
        </w:pPrChange>
      </w:pPr>
      <w:bookmarkStart w:id="28" w:name="_Ref213942070"/>
      <w:r>
        <w:t xml:space="preserve">Adak, R., Mandal, A., &amp; Saha, S. (2024). Reynolds-averaged Navier–Stokes assisted direct numerical simulation of low Reynolds number flow over airfoils. </w:t>
      </w:r>
      <w:r>
        <w:rPr>
          <w:i/>
          <w:iCs/>
        </w:rPr>
        <w:t>Physics of Fluids</w:t>
      </w:r>
      <w:r>
        <w:t xml:space="preserve">, </w:t>
      </w:r>
      <w:r>
        <w:rPr>
          <w:i/>
          <w:iCs/>
        </w:rPr>
        <w:t>36</w:t>
      </w:r>
      <w:r>
        <w:t xml:space="preserve">(12). </w:t>
      </w:r>
      <w:r>
        <w:fldChar w:fldCharType="begin"/>
      </w:r>
      <w:r>
        <w:instrText xml:space="preserve">HYPERLINK "https://doi.org/10.1063/5.0237871"</w:instrText>
      </w:r>
      <w:r>
        <w:fldChar w:fldCharType="separate"/>
      </w:r>
      <w:r>
        <w:rPr>
          <w:rStyle w:val="22"/>
        </w:rPr>
        <w:t>https://doi.org/10.1063/5.0237871</w:t>
      </w:r>
      <w:r>
        <w:fldChar w:fldCharType="end"/>
      </w:r>
      <w:bookmarkEnd w:id="28"/>
    </w:p>
    <w:p w14:paraId="6160E1D2">
      <w:pPr>
        <w:numPr>
          <w:ilvl w:val="0"/>
          <w:numId w:val="2"/>
        </w:numPr>
        <w:spacing w:after="0" w:line="279" w:lineRule="auto"/>
        <w:jc w:val="both"/>
        <w:pPrChange w:id="3049" w:author="WPS_1699502026" w:date="2025-11-25T23:22:00Z">
          <w:pPr>
            <w:numPr>
              <w:ilvl w:val="0"/>
              <w:numId w:val="2"/>
            </w:numPr>
            <w:jc w:val="both"/>
          </w:pPr>
        </w:pPrChange>
      </w:pPr>
      <w:bookmarkStart w:id="29" w:name="_Ref213942097"/>
      <w:r>
        <w:t xml:space="preserve">He, Z., Zhao, Y., Zhang, H., Tang, H., Zhu, Q., Ai, Y., He, X., &amp; Zhou, L. (2025a). Vortex-induced vibrations and galloping of a square cylinder: The impact of damping and mass ratio. </w:t>
      </w:r>
      <w:r>
        <w:rPr>
          <w:i/>
          <w:iCs/>
        </w:rPr>
        <w:t>Ocean Engineering</w:t>
      </w:r>
      <w:r>
        <w:t xml:space="preserve">, </w:t>
      </w:r>
      <w:r>
        <w:rPr>
          <w:i/>
          <w:iCs/>
        </w:rPr>
        <w:t>320</w:t>
      </w:r>
      <w:r>
        <w:t xml:space="preserve">, 120371. </w:t>
      </w:r>
      <w:r>
        <w:fldChar w:fldCharType="begin"/>
      </w:r>
      <w:r>
        <w:instrText xml:space="preserve">HYPERLINK "https://doi.org/10.1016/j.oceaneng.2025.120371"</w:instrText>
      </w:r>
      <w:r>
        <w:fldChar w:fldCharType="separate"/>
      </w:r>
      <w:r>
        <w:rPr>
          <w:rStyle w:val="22"/>
        </w:rPr>
        <w:t>https://doi.org/10.1016/j.oceaneng.2025.120371</w:t>
      </w:r>
      <w:r>
        <w:fldChar w:fldCharType="end"/>
      </w:r>
      <w:bookmarkEnd w:id="29"/>
    </w:p>
    <w:p w14:paraId="5CC42BC0">
      <w:pPr>
        <w:numPr>
          <w:ilvl w:val="0"/>
          <w:numId w:val="2"/>
        </w:numPr>
        <w:spacing w:after="0" w:line="279" w:lineRule="auto"/>
        <w:jc w:val="both"/>
        <w:rPr>
          <w:u w:val="single"/>
        </w:rPr>
        <w:pPrChange w:id="3050" w:author="WPS_1699502026" w:date="2025-11-25T23:21:00Z">
          <w:pPr>
            <w:numPr>
              <w:ilvl w:val="0"/>
              <w:numId w:val="2"/>
            </w:numPr>
            <w:jc w:val="both"/>
          </w:pPr>
        </w:pPrChange>
      </w:pPr>
      <w:bookmarkStart w:id="30" w:name="_Ref213942118"/>
      <w:r>
        <w:t xml:space="preserve">Deardorff, J. W. (1970). A numerical study of three-dimensional turbulent channel flow at large Reynolds numbers. </w:t>
      </w:r>
      <w:r>
        <w:rPr>
          <w:i/>
          <w:iCs/>
        </w:rPr>
        <w:t>Journal of Fluid Mechanics</w:t>
      </w:r>
      <w:r>
        <w:t xml:space="preserve">, </w:t>
      </w:r>
      <w:r>
        <w:rPr>
          <w:i/>
          <w:iCs/>
        </w:rPr>
        <w:t>41</w:t>
      </w:r>
      <w:r>
        <w:t xml:space="preserve">(2), 453–480. </w:t>
      </w:r>
      <w:r>
        <w:rPr>
          <w:rStyle w:val="22"/>
        </w:rPr>
        <w:t>https://doi.org/10.1017/s0022112070000691</w:t>
      </w:r>
      <w:bookmarkEnd w:id="30"/>
    </w:p>
    <w:p w14:paraId="6CCF4541">
      <w:pPr>
        <w:numPr>
          <w:ilvl w:val="0"/>
          <w:numId w:val="2"/>
        </w:numPr>
        <w:spacing w:after="0" w:line="279" w:lineRule="auto"/>
        <w:jc w:val="both"/>
        <w:pPrChange w:id="3051" w:author="WPS_1699502026" w:date="2025-11-25T23:21:00Z">
          <w:pPr>
            <w:numPr>
              <w:ilvl w:val="0"/>
              <w:numId w:val="2"/>
            </w:numPr>
            <w:jc w:val="both"/>
          </w:pPr>
        </w:pPrChange>
      </w:pPr>
      <w:bookmarkStart w:id="31" w:name="_Ref213942140"/>
      <w:r>
        <w:t xml:space="preserve">Wang, R., Wu, F., Xu, H., &amp; Sherwin, S. J. (2021). Implicit large-eddy simulations of turbulent flow in a channel via spectral/hp element methods. </w:t>
      </w:r>
      <w:r>
        <w:rPr>
          <w:i/>
          <w:iCs/>
        </w:rPr>
        <w:t>Physics of Fluids</w:t>
      </w:r>
      <w:r>
        <w:t xml:space="preserve">, </w:t>
      </w:r>
      <w:r>
        <w:rPr>
          <w:i/>
          <w:iCs/>
        </w:rPr>
        <w:t>33</w:t>
      </w:r>
      <w:r>
        <w:t xml:space="preserve">(3). </w:t>
      </w:r>
      <w:r>
        <w:rPr>
          <w:rStyle w:val="22"/>
        </w:rPr>
        <w:t>https://doi.org/10.1063/5.0040845</w:t>
      </w:r>
      <w:bookmarkEnd w:id="31"/>
    </w:p>
    <w:p w14:paraId="66A0CD04">
      <w:pPr>
        <w:numPr>
          <w:ilvl w:val="0"/>
          <w:numId w:val="2"/>
        </w:numPr>
        <w:spacing w:after="0" w:line="279" w:lineRule="auto"/>
        <w:jc w:val="both"/>
        <w:pPrChange w:id="3052" w:author="WPS_1699502026" w:date="2025-11-25T23:21:00Z">
          <w:pPr>
            <w:numPr>
              <w:ilvl w:val="0"/>
              <w:numId w:val="2"/>
            </w:numPr>
            <w:jc w:val="both"/>
          </w:pPr>
        </w:pPrChange>
      </w:pPr>
      <w:bookmarkStart w:id="32" w:name="_Ref213942146"/>
      <w:r>
        <w:t xml:space="preserve">Sun, X., Yan, H., &amp; Chen, F. (2025). Large eddy simulation of droplet breakup in turbulent flow with adaptive mesh refinement. </w:t>
      </w:r>
      <w:r>
        <w:rPr>
          <w:i/>
          <w:iCs/>
        </w:rPr>
        <w:t>Physical Review Fluids</w:t>
      </w:r>
      <w:r>
        <w:t xml:space="preserve">, </w:t>
      </w:r>
      <w:r>
        <w:rPr>
          <w:i/>
          <w:iCs/>
        </w:rPr>
        <w:t>10</w:t>
      </w:r>
      <w:r>
        <w:t xml:space="preserve">(2). </w:t>
      </w:r>
      <w:r>
        <w:rPr>
          <w:rStyle w:val="22"/>
        </w:rPr>
        <w:t>https://doi.org/10.1103/physrevfluids.10.024004</w:t>
      </w:r>
      <w:bookmarkEnd w:id="32"/>
    </w:p>
    <w:p w14:paraId="41E5FCC7">
      <w:pPr>
        <w:numPr>
          <w:ilvl w:val="0"/>
          <w:numId w:val="2"/>
        </w:numPr>
        <w:spacing w:after="0" w:line="279" w:lineRule="auto"/>
        <w:jc w:val="both"/>
        <w:pPrChange w:id="3053" w:author="WPS_1699502026" w:date="2025-11-25T23:21:00Z">
          <w:pPr>
            <w:numPr>
              <w:ilvl w:val="0"/>
              <w:numId w:val="2"/>
            </w:numPr>
            <w:jc w:val="both"/>
          </w:pPr>
        </w:pPrChange>
      </w:pPr>
      <w:bookmarkStart w:id="33" w:name="_Ref213942152"/>
      <w:r>
        <w:t xml:space="preserve">Tang, L. (2008). Reynolds-Averaged Navier-Stokes simulation of Low-Reynolds-Number Airfoil aerodynamics. </w:t>
      </w:r>
      <w:r>
        <w:rPr>
          <w:i/>
          <w:iCs/>
        </w:rPr>
        <w:t>Journal of Aircraft</w:t>
      </w:r>
      <w:r>
        <w:t xml:space="preserve">, </w:t>
      </w:r>
      <w:r>
        <w:rPr>
          <w:i/>
          <w:iCs/>
        </w:rPr>
        <w:t>45</w:t>
      </w:r>
      <w:r>
        <w:t xml:space="preserve">(3), 848–856. </w:t>
      </w:r>
      <w:r>
        <w:fldChar w:fldCharType="begin"/>
      </w:r>
      <w:r>
        <w:instrText xml:space="preserve">HYPERLINK "https://doi.org/10.2514/1.21995"</w:instrText>
      </w:r>
      <w:r>
        <w:fldChar w:fldCharType="separate"/>
      </w:r>
      <w:r>
        <w:rPr>
          <w:rStyle w:val="22"/>
        </w:rPr>
        <w:t>https://doi.org/10.2514/1.21995</w:t>
      </w:r>
      <w:r>
        <w:fldChar w:fldCharType="end"/>
      </w:r>
      <w:bookmarkEnd w:id="33"/>
    </w:p>
    <w:p w14:paraId="2F1F2E78">
      <w:pPr>
        <w:numPr>
          <w:ilvl w:val="0"/>
          <w:numId w:val="2"/>
        </w:numPr>
        <w:spacing w:after="0" w:line="279" w:lineRule="auto"/>
        <w:jc w:val="both"/>
        <w:pPrChange w:id="3054" w:author="WPS_1699502026" w:date="2025-11-25T23:21:00Z">
          <w:pPr>
            <w:numPr>
              <w:ilvl w:val="0"/>
              <w:numId w:val="2"/>
            </w:numPr>
            <w:jc w:val="both"/>
          </w:pPr>
        </w:pPrChange>
      </w:pPr>
      <w:bookmarkStart w:id="34" w:name="_Ref213942162"/>
      <w:r>
        <w:t xml:space="preserve">Winslow, J., Otsuka, H., Govindarajan, B., &amp; Chopra, I. (2017). Basic understanding of Airfoil characteristics at Low Reynolds numbers (104–105). </w:t>
      </w:r>
      <w:r>
        <w:rPr>
          <w:i/>
          <w:iCs/>
        </w:rPr>
        <w:t>Journal of Aircraft</w:t>
      </w:r>
      <w:r>
        <w:t xml:space="preserve">, </w:t>
      </w:r>
      <w:r>
        <w:rPr>
          <w:i/>
          <w:iCs/>
        </w:rPr>
        <w:t>55</w:t>
      </w:r>
      <w:r>
        <w:t xml:space="preserve">(3), 1050–1061. </w:t>
      </w:r>
      <w:r>
        <w:rPr>
          <w:rStyle w:val="22"/>
        </w:rPr>
        <w:t>https://doi.org/10.2514/1.c034415</w:t>
      </w:r>
      <w:bookmarkEnd w:id="34"/>
    </w:p>
    <w:p w14:paraId="5A4672B5">
      <w:pPr>
        <w:numPr>
          <w:ilvl w:val="0"/>
          <w:numId w:val="2"/>
        </w:numPr>
        <w:spacing w:after="0" w:line="279" w:lineRule="auto"/>
        <w:jc w:val="both"/>
        <w:pPrChange w:id="3055" w:author="WPS_1699502026" w:date="2025-11-25T23:21:00Z">
          <w:pPr>
            <w:numPr>
              <w:ilvl w:val="0"/>
              <w:numId w:val="2"/>
            </w:numPr>
            <w:jc w:val="both"/>
          </w:pPr>
        </w:pPrChange>
      </w:pPr>
      <w:bookmarkStart w:id="35" w:name="_Ref213942168"/>
      <w:r>
        <w:t xml:space="preserve">Catalano, P., &amp; Tognaccini, R. (2010). Turbulence Modeling for Low-Reynolds-Number Flows. AIAA Journal, 48(8), 1673–1685. </w:t>
      </w:r>
      <w:r>
        <w:fldChar w:fldCharType="begin"/>
      </w:r>
      <w:r>
        <w:instrText xml:space="preserve">HYPERLINK "https://doi.org/10.2514/1.j050067"</w:instrText>
      </w:r>
      <w:r>
        <w:fldChar w:fldCharType="separate"/>
      </w:r>
      <w:r>
        <w:rPr>
          <w:rStyle w:val="22"/>
        </w:rPr>
        <w:t>https://doi.org/10.2514/1.j050067</w:t>
      </w:r>
      <w:r>
        <w:fldChar w:fldCharType="end"/>
      </w:r>
      <w:bookmarkEnd w:id="35"/>
    </w:p>
    <w:p w14:paraId="5BAB5DAC">
      <w:pPr>
        <w:numPr>
          <w:ilvl w:val="0"/>
          <w:numId w:val="2"/>
        </w:numPr>
        <w:spacing w:after="0" w:line="279" w:lineRule="auto"/>
        <w:jc w:val="both"/>
        <w:pPrChange w:id="3056" w:author="WPS_1699502026" w:date="2025-11-25T23:21:00Z">
          <w:pPr>
            <w:numPr>
              <w:ilvl w:val="0"/>
              <w:numId w:val="2"/>
            </w:numPr>
            <w:jc w:val="both"/>
          </w:pPr>
        </w:pPrChange>
      </w:pPr>
      <w:bookmarkStart w:id="36" w:name="_Ref213942198"/>
      <w:r>
        <w:t xml:space="preserve">Schimpf, A., &amp; Kallweit, S. (2004). Photogrammetric particle image velocimetry. In </w:t>
      </w:r>
      <w:r>
        <w:rPr>
          <w:i/>
          <w:iCs/>
        </w:rPr>
        <w:t>Springer eBooks</w:t>
      </w:r>
      <w:r>
        <w:t xml:space="preserve"> (pp. 295–300). </w:t>
      </w:r>
      <w:r>
        <w:fldChar w:fldCharType="begin"/>
      </w:r>
      <w:r>
        <w:instrText xml:space="preserve">HYPERLINK "https://doi.org/10.1007/978-3-642-18795-7_21"</w:instrText>
      </w:r>
      <w:r>
        <w:fldChar w:fldCharType="separate"/>
      </w:r>
      <w:r>
        <w:rPr>
          <w:rStyle w:val="22"/>
        </w:rPr>
        <w:t>https://doi.org/10.1007/978-3-642-18795-7_21</w:t>
      </w:r>
      <w:r>
        <w:fldChar w:fldCharType="end"/>
      </w:r>
      <w:bookmarkEnd w:id="36"/>
    </w:p>
    <w:p w14:paraId="58357A1B">
      <w:pPr>
        <w:numPr>
          <w:ilvl w:val="0"/>
          <w:numId w:val="2"/>
        </w:numPr>
        <w:spacing w:after="0" w:line="279" w:lineRule="auto"/>
        <w:jc w:val="both"/>
        <w:pPrChange w:id="3057" w:author="WPS_1699502026" w:date="2025-11-25T23:21:00Z">
          <w:pPr>
            <w:numPr>
              <w:ilvl w:val="0"/>
              <w:numId w:val="2"/>
            </w:numPr>
            <w:jc w:val="both"/>
          </w:pPr>
        </w:pPrChange>
      </w:pPr>
      <w:bookmarkStart w:id="37" w:name="_Ref213942204"/>
      <w:r>
        <w:t xml:space="preserve">Westerweel, J., Elsinga, G. E., &amp; Adrian, R. J. (2011). Particle image velocimetry for complex and turbulent flows. </w:t>
      </w:r>
      <w:r>
        <w:rPr>
          <w:i/>
          <w:iCs/>
        </w:rPr>
        <w:t>Annual Review of Fluid Mechanics</w:t>
      </w:r>
      <w:r>
        <w:t xml:space="preserve">, </w:t>
      </w:r>
      <w:r>
        <w:rPr>
          <w:i/>
          <w:iCs/>
        </w:rPr>
        <w:t>45</w:t>
      </w:r>
      <w:r>
        <w:t xml:space="preserve">(1), 409–436. </w:t>
      </w:r>
      <w:r>
        <w:fldChar w:fldCharType="begin"/>
      </w:r>
      <w:r>
        <w:instrText xml:space="preserve">HYPERLINK "https://doi.org/10.1146/annurev-fluid-120710-101204"</w:instrText>
      </w:r>
      <w:r>
        <w:fldChar w:fldCharType="separate"/>
      </w:r>
      <w:r>
        <w:rPr>
          <w:rStyle w:val="22"/>
        </w:rPr>
        <w:t>https://doi.org/10.1146/annurev-fluid-120710-101204</w:t>
      </w:r>
      <w:r>
        <w:fldChar w:fldCharType="end"/>
      </w:r>
      <w:bookmarkEnd w:id="37"/>
    </w:p>
    <w:p w14:paraId="169A49DC">
      <w:pPr>
        <w:numPr>
          <w:ilvl w:val="0"/>
          <w:numId w:val="2"/>
        </w:numPr>
        <w:spacing w:after="0" w:line="279" w:lineRule="auto"/>
        <w:jc w:val="both"/>
        <w:pPrChange w:id="3058" w:author="WPS_1699502026" w:date="2025-11-25T23:21:00Z">
          <w:pPr>
            <w:numPr>
              <w:ilvl w:val="0"/>
              <w:numId w:val="2"/>
            </w:numPr>
            <w:jc w:val="both"/>
          </w:pPr>
        </w:pPrChange>
      </w:pPr>
      <w:bookmarkStart w:id="38" w:name="_Ref213942218"/>
      <w:r>
        <w:t xml:space="preserve">Jiménez-Portaz, M., Chiapponi, L., Clavero, M., &amp; Losada, M. A. (2020). Air flow quality analysis of an open-circuit boundary layer wind tunnel and comparison with a closed-circuit wind tunnel. </w:t>
      </w:r>
      <w:r>
        <w:rPr>
          <w:i/>
          <w:iCs/>
        </w:rPr>
        <w:t>Physics of Fluids</w:t>
      </w:r>
      <w:r>
        <w:t xml:space="preserve">, </w:t>
      </w:r>
      <w:r>
        <w:rPr>
          <w:i/>
          <w:iCs/>
        </w:rPr>
        <w:t>32</w:t>
      </w:r>
      <w:r>
        <w:t xml:space="preserve">(12). </w:t>
      </w:r>
      <w:r>
        <w:rPr>
          <w:rStyle w:val="22"/>
        </w:rPr>
        <w:t>https://doi.org/10.1063/5.0031613</w:t>
      </w:r>
      <w:bookmarkEnd w:id="38"/>
    </w:p>
    <w:p w14:paraId="38102D8D">
      <w:pPr>
        <w:numPr>
          <w:ilvl w:val="0"/>
          <w:numId w:val="2"/>
        </w:numPr>
        <w:spacing w:after="0" w:line="279" w:lineRule="auto"/>
        <w:jc w:val="both"/>
        <w:pPrChange w:id="3059" w:author="WPS_1699502026" w:date="2025-11-25T23:21:00Z">
          <w:pPr>
            <w:numPr>
              <w:ilvl w:val="0"/>
              <w:numId w:val="2"/>
            </w:numPr>
            <w:jc w:val="both"/>
          </w:pPr>
        </w:pPrChange>
      </w:pPr>
      <w:bookmarkStart w:id="39" w:name="_Ref213942223"/>
      <w:r>
        <w:t xml:space="preserve">Rennie, R. M. (2022). Method of characteristics Analysis of Open-Return, Unsteady-Flow Wind-Tunnel performance. </w:t>
      </w:r>
      <w:r>
        <w:rPr>
          <w:i/>
          <w:iCs/>
        </w:rPr>
        <w:t>AIAA Journal</w:t>
      </w:r>
      <w:r>
        <w:t xml:space="preserve">, </w:t>
      </w:r>
      <w:r>
        <w:rPr>
          <w:i/>
          <w:iCs/>
        </w:rPr>
        <w:t>60</w:t>
      </w:r>
      <w:r>
        <w:t xml:space="preserve">(10), 6049–6053. </w:t>
      </w:r>
      <w:r>
        <w:fldChar w:fldCharType="begin"/>
      </w:r>
      <w:r>
        <w:instrText xml:space="preserve">HYPERLINK "https://doi.org/10.2514/1.j061751"</w:instrText>
      </w:r>
      <w:r>
        <w:fldChar w:fldCharType="separate"/>
      </w:r>
      <w:r>
        <w:rPr>
          <w:rStyle w:val="22"/>
        </w:rPr>
        <w:t>https://doi.org/10.2514/1.j061751</w:t>
      </w:r>
      <w:r>
        <w:fldChar w:fldCharType="end"/>
      </w:r>
      <w:bookmarkEnd w:id="39"/>
    </w:p>
    <w:p w14:paraId="5FB04FA4">
      <w:pPr>
        <w:numPr>
          <w:ilvl w:val="0"/>
          <w:numId w:val="2"/>
        </w:numPr>
        <w:spacing w:after="0" w:line="279" w:lineRule="auto"/>
        <w:jc w:val="both"/>
        <w:pPrChange w:id="3060" w:author="WPS_1699502026" w:date="2025-11-25T23:21:00Z">
          <w:pPr>
            <w:numPr>
              <w:ilvl w:val="0"/>
              <w:numId w:val="2"/>
            </w:numPr>
            <w:jc w:val="both"/>
          </w:pPr>
        </w:pPrChange>
      </w:pPr>
      <w:bookmarkStart w:id="40" w:name="_Ref213942247"/>
      <w:r>
        <w:t xml:space="preserve">Hu, J., &amp; Zhang, W. (2023). Flow field modeling of airfoil based on convolutional neural networks from transform domain perspective. </w:t>
      </w:r>
      <w:r>
        <w:rPr>
          <w:i/>
          <w:iCs/>
        </w:rPr>
        <w:t>Aerospace Science and Technology</w:t>
      </w:r>
      <w:r>
        <w:t xml:space="preserve">, </w:t>
      </w:r>
      <w:r>
        <w:rPr>
          <w:i/>
          <w:iCs/>
        </w:rPr>
        <w:t>136</w:t>
      </w:r>
      <w:r>
        <w:t xml:space="preserve">, 108198. </w:t>
      </w:r>
      <w:r>
        <w:fldChar w:fldCharType="begin"/>
      </w:r>
      <w:r>
        <w:instrText xml:space="preserve">HYPERLINK "https://doi.org/10.1016/j.ast.2023.108198"</w:instrText>
      </w:r>
      <w:r>
        <w:fldChar w:fldCharType="separate"/>
      </w:r>
      <w:r>
        <w:rPr>
          <w:rStyle w:val="22"/>
        </w:rPr>
        <w:t>https://doi.org/10.1016/j.ast.2023.108198</w:t>
      </w:r>
      <w:r>
        <w:fldChar w:fldCharType="end"/>
      </w:r>
      <w:bookmarkEnd w:id="40"/>
    </w:p>
    <w:p w14:paraId="09EC231E">
      <w:pPr>
        <w:numPr>
          <w:ilvl w:val="0"/>
          <w:numId w:val="2"/>
        </w:numPr>
        <w:spacing w:after="0" w:line="279" w:lineRule="auto"/>
        <w:jc w:val="both"/>
        <w:pPrChange w:id="3061" w:author="WPS_1699502026" w:date="2025-11-25T23:21:00Z">
          <w:pPr>
            <w:numPr>
              <w:ilvl w:val="0"/>
              <w:numId w:val="2"/>
            </w:numPr>
            <w:jc w:val="both"/>
          </w:pPr>
        </w:pPrChange>
      </w:pPr>
      <w:bookmarkStart w:id="41" w:name="_Ref213942254"/>
      <w:r>
        <w:t xml:space="preserve">Scavella, P., Paolillo, G., &amp; Greco, C. S. (2025). Deep reinforcement learning-based airfoil design and optimization: An aerodynamic analysis. Aerospace Science and Technology, 167, 110638. </w:t>
      </w:r>
      <w:r>
        <w:fldChar w:fldCharType="begin"/>
      </w:r>
      <w:r>
        <w:instrText xml:space="preserve">HYPERLINK "https://doi.org/10.1016/j.ast.2025.110638"</w:instrText>
      </w:r>
      <w:r>
        <w:fldChar w:fldCharType="separate"/>
      </w:r>
      <w:r>
        <w:rPr>
          <w:rStyle w:val="22"/>
        </w:rPr>
        <w:t>https://doi.org/10.1016/j.ast.2025.110638</w:t>
      </w:r>
      <w:r>
        <w:fldChar w:fldCharType="end"/>
      </w:r>
      <w:bookmarkEnd w:id="41"/>
    </w:p>
    <w:p w14:paraId="430BF5E3">
      <w:pPr>
        <w:numPr>
          <w:ilvl w:val="0"/>
          <w:numId w:val="2"/>
        </w:numPr>
        <w:spacing w:after="0" w:line="279" w:lineRule="auto"/>
        <w:jc w:val="both"/>
        <w:pPrChange w:id="3062" w:author="WPS_1699502026" w:date="2025-11-25T23:20:00Z">
          <w:pPr>
            <w:numPr>
              <w:ilvl w:val="0"/>
              <w:numId w:val="2"/>
            </w:numPr>
            <w:jc w:val="both"/>
          </w:pPr>
        </w:pPrChange>
      </w:pPr>
      <w:bookmarkStart w:id="42" w:name="_Ref213942273"/>
      <w:r>
        <w:t xml:space="preserve">Ho, J., Jain, A., &amp; Abbeel, P. (2020). Denoising diffusion probabilistic models. </w:t>
      </w:r>
      <w:bookmarkStart w:id="43" w:name="OLE_LINK11"/>
      <w:bookmarkEnd w:id="43"/>
      <w:r>
        <w:rPr>
          <w:i/>
          <w:iCs/>
        </w:rPr>
        <w:t>Neural Information Processing Systems</w:t>
      </w:r>
      <w:r>
        <w:t xml:space="preserve">, </w:t>
      </w:r>
      <w:r>
        <w:rPr>
          <w:i/>
          <w:iCs/>
        </w:rPr>
        <w:t>33</w:t>
      </w:r>
      <w:r>
        <w:t xml:space="preserve">, 6840–6851. </w:t>
      </w:r>
      <w:r>
        <w:fldChar w:fldCharType="begin"/>
      </w:r>
      <w:r>
        <w:instrText xml:space="preserve">HYPERLINK "https://proceedings.neurips.cc/paper/2020/file/4c5bcfec8584af0d967f1ab10179ca4b-Paper.pdf"</w:instrText>
      </w:r>
      <w:r>
        <w:fldChar w:fldCharType="separate"/>
      </w:r>
      <w:r>
        <w:rPr>
          <w:rStyle w:val="22"/>
        </w:rPr>
        <w:t>https://proceedings.neurips.cc/paper/2020/file/4c5bcfec8584af0d967f1ab10179ca4b-Paper.pdf</w:t>
      </w:r>
      <w:r>
        <w:fldChar w:fldCharType="end"/>
      </w:r>
      <w:bookmarkEnd w:id="42"/>
    </w:p>
    <w:p w14:paraId="3CE4E3F3">
      <w:pPr>
        <w:numPr>
          <w:ilvl w:val="0"/>
          <w:numId w:val="2"/>
        </w:numPr>
        <w:spacing w:after="0" w:line="279" w:lineRule="auto"/>
        <w:jc w:val="both"/>
        <w:pPrChange w:id="3063" w:author="WPS_1699502026" w:date="2025-11-25T23:20:00Z">
          <w:pPr>
            <w:numPr>
              <w:ilvl w:val="0"/>
              <w:numId w:val="2"/>
            </w:numPr>
            <w:jc w:val="both"/>
          </w:pPr>
        </w:pPrChange>
      </w:pPr>
      <w:bookmarkStart w:id="44" w:name="_Ref213942288"/>
      <w:r>
        <w:t xml:space="preserve">Du, P., Parikh, M. H., Fan, X., Liu, X., &amp; Wang, J. (2024). Conditional neural field latent diffusion model for generating spatiotemporal turbulence. </w:t>
      </w:r>
      <w:r>
        <w:rPr>
          <w:i/>
          <w:iCs/>
        </w:rPr>
        <w:t>Nature Communications</w:t>
      </w:r>
      <w:r>
        <w:t xml:space="preserve">, </w:t>
      </w:r>
      <w:r>
        <w:rPr>
          <w:i/>
          <w:iCs/>
        </w:rPr>
        <w:t>15</w:t>
      </w:r>
      <w:r>
        <w:t xml:space="preserve">(1). </w:t>
      </w:r>
      <w:r>
        <w:fldChar w:fldCharType="begin"/>
      </w:r>
      <w:r>
        <w:instrText xml:space="preserve">HYPERLINK "https://doi.org/10.1038/s41467-024-54712-1"</w:instrText>
      </w:r>
      <w:r>
        <w:fldChar w:fldCharType="separate"/>
      </w:r>
      <w:r>
        <w:rPr>
          <w:rStyle w:val="22"/>
        </w:rPr>
        <w:t>https://doi.org/10.1038/s41467-024-54712-1</w:t>
      </w:r>
      <w:r>
        <w:fldChar w:fldCharType="end"/>
      </w:r>
      <w:bookmarkEnd w:id="44"/>
    </w:p>
    <w:p w14:paraId="3409BCFE">
      <w:pPr>
        <w:numPr>
          <w:ilvl w:val="0"/>
          <w:numId w:val="2"/>
        </w:numPr>
        <w:spacing w:after="0" w:line="279" w:lineRule="auto"/>
        <w:jc w:val="both"/>
        <w:pPrChange w:id="3064" w:author="WPS_1699502026" w:date="2025-11-25T23:20:00Z">
          <w:pPr>
            <w:numPr>
              <w:ilvl w:val="0"/>
              <w:numId w:val="2"/>
            </w:numPr>
            <w:jc w:val="both"/>
          </w:pPr>
        </w:pPrChange>
      </w:pPr>
      <w:bookmarkStart w:id="45" w:name="_Ref213942299"/>
      <w:r>
        <w:rPr>
          <w:rFonts w:hint="eastAsia"/>
        </w:rPr>
        <w:t xml:space="preserve">Ho, J., Salimans, T., Gritsenko, A., Chan, W., Norouzi, M., Fleet D. J., 2022, Video Diffusion Models, </w:t>
      </w:r>
      <w:r>
        <w:rPr>
          <w:i/>
          <w:iCs/>
        </w:rPr>
        <w:t>Neural Information Processing Systems</w:t>
      </w:r>
      <w:r>
        <w:rPr>
          <w:rFonts w:hint="eastAsia"/>
          <w:i/>
          <w:iCs/>
        </w:rPr>
        <w:t xml:space="preserve"> 36</w:t>
      </w:r>
      <w:r>
        <w:t>,</w:t>
      </w:r>
      <w:r>
        <w:rPr>
          <w:rFonts w:hint="eastAsia"/>
        </w:rPr>
        <w:t xml:space="preserve"> </w:t>
      </w:r>
      <w:r>
        <w:fldChar w:fldCharType="begin"/>
      </w:r>
      <w:r>
        <w:instrText xml:space="preserve">HYPERLINK "https://papers.neurips.cc/paper_files/paper/2022/file/39235c56aef13fb05a6adc95eb9d8d66-Paper-Conference.pdf"</w:instrText>
      </w:r>
      <w:r>
        <w:fldChar w:fldCharType="separate"/>
      </w:r>
      <w:r>
        <w:rPr>
          <w:rStyle w:val="22"/>
        </w:rPr>
        <w:t>https://papers.neurips.cc/paper_files/paper/2022/file/39235c56aef13fb05a6adc95eb9d8d66-Paper-Conference.pdf</w:t>
      </w:r>
      <w:r>
        <w:fldChar w:fldCharType="end"/>
      </w:r>
      <w:bookmarkEnd w:id="45"/>
    </w:p>
    <w:p w14:paraId="74A41C56">
      <w:pPr>
        <w:numPr>
          <w:ilvl w:val="0"/>
          <w:numId w:val="2"/>
        </w:numPr>
        <w:spacing w:after="0" w:line="279" w:lineRule="auto"/>
        <w:jc w:val="both"/>
        <w:pPrChange w:id="3065" w:author="WPS_1699502026" w:date="2025-11-25T23:20:00Z">
          <w:pPr>
            <w:numPr>
              <w:ilvl w:val="0"/>
              <w:numId w:val="2"/>
            </w:numPr>
            <w:jc w:val="both"/>
          </w:pPr>
        </w:pPrChange>
      </w:pPr>
      <w:bookmarkStart w:id="46" w:name="_Ref213942307"/>
      <w:r>
        <w:t xml:space="preserve">Yang, R., Srivastava, P., &amp; Mandt, S. (2023). Diffusion probabilistic modeling for video generation. </w:t>
      </w:r>
      <w:r>
        <w:rPr>
          <w:i/>
          <w:iCs/>
        </w:rPr>
        <w:t>Entropy</w:t>
      </w:r>
      <w:r>
        <w:t xml:space="preserve">, </w:t>
      </w:r>
      <w:r>
        <w:rPr>
          <w:i/>
          <w:iCs/>
        </w:rPr>
        <w:t>25</w:t>
      </w:r>
      <w:r>
        <w:t xml:space="preserve">(10), 1469. </w:t>
      </w:r>
      <w:r>
        <w:fldChar w:fldCharType="begin"/>
      </w:r>
      <w:r>
        <w:instrText xml:space="preserve">HYPERLINK "https://doi.org/10.3390/e25101469"</w:instrText>
      </w:r>
      <w:r>
        <w:fldChar w:fldCharType="separate"/>
      </w:r>
      <w:r>
        <w:rPr>
          <w:rStyle w:val="22"/>
        </w:rPr>
        <w:t>https://doi.org/10.3390/e25101469</w:t>
      </w:r>
      <w:r>
        <w:fldChar w:fldCharType="end"/>
      </w:r>
      <w:bookmarkEnd w:id="46"/>
    </w:p>
    <w:p w14:paraId="56DFF4B2">
      <w:pPr>
        <w:numPr>
          <w:ilvl w:val="0"/>
          <w:numId w:val="2"/>
        </w:numPr>
        <w:spacing w:after="0" w:line="279" w:lineRule="auto"/>
        <w:jc w:val="both"/>
        <w:pPrChange w:id="3066" w:author="WPS_1699502026" w:date="2025-11-25T23:20:00Z">
          <w:pPr>
            <w:numPr>
              <w:ilvl w:val="0"/>
              <w:numId w:val="2"/>
            </w:numPr>
            <w:jc w:val="both"/>
          </w:pPr>
        </w:pPrChange>
      </w:pPr>
      <w:bookmarkStart w:id="47" w:name="_Ref213942319"/>
      <w:r>
        <w:t xml:space="preserve">Bastek, J., &amp; Kochmann, D. M. (2023). Inverse design of nonlinear mechanical metamaterials via video denoising diffusion models. </w:t>
      </w:r>
      <w:r>
        <w:rPr>
          <w:i/>
          <w:iCs/>
        </w:rPr>
        <w:t>Nature Machine Intelligence</w:t>
      </w:r>
      <w:r>
        <w:t xml:space="preserve">, </w:t>
      </w:r>
      <w:r>
        <w:rPr>
          <w:i/>
          <w:iCs/>
        </w:rPr>
        <w:t>5</w:t>
      </w:r>
      <w:r>
        <w:t xml:space="preserve">(12), 1466–1475. </w:t>
      </w:r>
      <w:r>
        <w:fldChar w:fldCharType="begin"/>
      </w:r>
      <w:r>
        <w:instrText xml:space="preserve">HYPERLINK "https://doi.org/10.1038/s42256-023-00762-x"</w:instrText>
      </w:r>
      <w:r>
        <w:fldChar w:fldCharType="separate"/>
      </w:r>
      <w:r>
        <w:rPr>
          <w:rStyle w:val="22"/>
        </w:rPr>
        <w:t>https://doi.org/10.1038/s42256-023-00762-x</w:t>
      </w:r>
      <w:r>
        <w:fldChar w:fldCharType="end"/>
      </w:r>
      <w:bookmarkEnd w:id="47"/>
    </w:p>
    <w:p w14:paraId="68BB2867">
      <w:pPr>
        <w:numPr>
          <w:ilvl w:val="0"/>
          <w:numId w:val="2"/>
        </w:numPr>
        <w:spacing w:after="0" w:line="279" w:lineRule="auto"/>
        <w:jc w:val="both"/>
        <w:pPrChange w:id="3067" w:author="WPS_1699502026" w:date="2025-11-25T23:20:00Z">
          <w:pPr>
            <w:numPr>
              <w:ilvl w:val="0"/>
              <w:numId w:val="2"/>
            </w:numPr>
            <w:jc w:val="both"/>
          </w:pPr>
        </w:pPrChange>
      </w:pPr>
      <w:r>
        <w:t xml:space="preserve">Du, P., Parikh, M. H., Fan, X., Liu, X., &amp; Wang, J. (2024). Conditional neural field latent diffusion model for generating spatiotemporal turbulence. </w:t>
      </w:r>
      <w:r>
        <w:rPr>
          <w:i/>
          <w:iCs/>
        </w:rPr>
        <w:t>Nature Communications</w:t>
      </w:r>
      <w:r>
        <w:t xml:space="preserve">, </w:t>
      </w:r>
      <w:r>
        <w:rPr>
          <w:i/>
          <w:iCs/>
        </w:rPr>
        <w:t>15</w:t>
      </w:r>
      <w:r>
        <w:t xml:space="preserve">(1). </w:t>
      </w:r>
      <w:r>
        <w:fldChar w:fldCharType="begin"/>
      </w:r>
      <w:r>
        <w:instrText xml:space="preserve">HYPERLINK "https://doi.org/10.1038/s41467-024-54712-1"</w:instrText>
      </w:r>
      <w:r>
        <w:fldChar w:fldCharType="separate"/>
      </w:r>
      <w:r>
        <w:rPr>
          <w:rStyle w:val="22"/>
        </w:rPr>
        <w:t>https://doi.org/10.1038/s41467-024-54712-1</w:t>
      </w:r>
      <w:r>
        <w:fldChar w:fldCharType="end"/>
      </w:r>
    </w:p>
    <w:p w14:paraId="6F09EC27">
      <w:pPr>
        <w:numPr>
          <w:ilvl w:val="0"/>
          <w:numId w:val="2"/>
        </w:numPr>
        <w:spacing w:after="0"/>
        <w:jc w:val="both"/>
        <w:rPr>
          <w:del w:id="3069" w:author="AI YIFENG" w:date="2025-11-13T16:16:00Z"/>
        </w:rPr>
        <w:pPrChange w:id="3068" w:author="WPS_1699502026" w:date="2025-11-25T23:20:00Z">
          <w:pPr>
            <w:numPr>
              <w:ilvl w:val="0"/>
              <w:numId w:val="2"/>
            </w:numPr>
            <w:jc w:val="both"/>
          </w:pPr>
        </w:pPrChange>
      </w:pPr>
      <w:del w:id="3070" w:author="AI YIFENG" w:date="2025-11-13T16:16:00Z">
        <w:r>
          <w:rPr/>
          <w:delText xml:space="preserve">Cantwell, C., Moxey, D., Comerford, A., Bolis, A., Rocco, G., Mengaldo, G., De Grazia, D., Yakovlev, S., Lombard, J., Ekelschot, D., Jordi, B., Xu, H., Mohamied, Y., Eskilsson, C., Nelson, B., Vos, P., Biotto, C., Kirby, R., &amp; Sherwin, S. (2015). Nektar++: An open-source spectral/hp element framework. Computer Physics Communications, 192, 205–219. </w:delText>
        </w:r>
      </w:del>
      <w:del w:id="3071" w:author="AI YIFENG" w:date="2025-11-13T16:16:00Z">
        <w:r>
          <w:rPr/>
          <w:fldChar w:fldCharType="begin"/>
        </w:r>
      </w:del>
      <w:del w:id="3072" w:author="AI YIFENG" w:date="2025-11-13T16:16:00Z">
        <w:r>
          <w:rPr/>
          <w:delInstrText xml:space="preserve">HYPERLINK "https://doi.org/10.1016/j.cpc.2015.02.008"</w:delInstrText>
        </w:r>
      </w:del>
      <w:del w:id="3073" w:author="AI YIFENG" w:date="2025-11-13T16:16:00Z">
        <w:r>
          <w:rPr/>
          <w:fldChar w:fldCharType="separate"/>
        </w:r>
      </w:del>
      <w:del w:id="3074" w:author="AI YIFENG" w:date="2025-11-13T16:16:00Z">
        <w:r>
          <w:rPr>
            <w:rStyle w:val="22"/>
          </w:rPr>
          <w:delText>https://doi.org/10.1016/j.cpc.2015.02.008</w:delText>
        </w:r>
      </w:del>
      <w:del w:id="3075" w:author="AI YIFENG" w:date="2025-11-13T16:16:00Z">
        <w:r>
          <w:rPr/>
          <w:fldChar w:fldCharType="end"/>
        </w:r>
      </w:del>
    </w:p>
    <w:p w14:paraId="6AB59438">
      <w:pPr>
        <w:numPr>
          <w:ilvl w:val="0"/>
          <w:numId w:val="2"/>
        </w:numPr>
        <w:spacing w:after="0" w:line="279" w:lineRule="auto"/>
        <w:jc w:val="both"/>
        <w:pPrChange w:id="3076" w:author="WPS_1699502026" w:date="2025-11-25T23:20:00Z">
          <w:pPr>
            <w:numPr>
              <w:ilvl w:val="0"/>
              <w:numId w:val="2"/>
            </w:numPr>
            <w:jc w:val="both"/>
          </w:pPr>
        </w:pPrChange>
      </w:pPr>
      <w:bookmarkStart w:id="48" w:name="_Ref213942627"/>
      <w:r>
        <w:t xml:space="preserve">Chung, H., Ye, J. C., Milanfar, P., &amp; Delbracio, M. (2023). Prompt-tuning latent diffusion models for inverse problems. </w:t>
      </w:r>
      <w:r>
        <w:rPr>
          <w:i/>
          <w:iCs/>
        </w:rPr>
        <w:t>arXiv preprint arXiv:2310.01110</w:t>
      </w:r>
      <w:r>
        <w:t>.</w:t>
      </w:r>
      <w:bookmarkEnd w:id="48"/>
    </w:p>
    <w:p w14:paraId="53041284">
      <w:pPr>
        <w:numPr>
          <w:ilvl w:val="0"/>
          <w:numId w:val="2"/>
        </w:numPr>
        <w:spacing w:after="0" w:line="279" w:lineRule="auto"/>
        <w:jc w:val="both"/>
        <w:pPrChange w:id="3077" w:author="WPS_1699502026" w:date="2025-11-25T23:20:00Z">
          <w:pPr>
            <w:numPr>
              <w:ilvl w:val="0"/>
              <w:numId w:val="2"/>
            </w:numPr>
            <w:jc w:val="both"/>
          </w:pPr>
        </w:pPrChange>
      </w:pPr>
      <w:bookmarkStart w:id="49" w:name="_Ref213942699"/>
      <w:r>
        <w:t xml:space="preserve">Song, Y., Sohl-Dickstein, J., Kingma, D. P., Kumar, A., Ermon, S., &amp; Poole, B. (2021). Score-Based Generative Modeling through Stochastic Differential Equations. </w:t>
      </w:r>
      <w:r>
        <w:rPr>
          <w:i/>
          <w:iCs/>
        </w:rPr>
        <w:t>International Conference on Learning Representations</w:t>
      </w:r>
      <w:r>
        <w:t xml:space="preserve">. </w:t>
      </w:r>
      <w:r>
        <w:fldChar w:fldCharType="begin"/>
      </w:r>
      <w:r>
        <w:instrText xml:space="preserve">HYPERLINK "https://openreview.net/pdf?id=PxTIG12RRHS"</w:instrText>
      </w:r>
      <w:r>
        <w:fldChar w:fldCharType="separate"/>
      </w:r>
      <w:r>
        <w:rPr>
          <w:rStyle w:val="22"/>
        </w:rPr>
        <w:t>https://openreview.net/pdf?id=PxTIG12RRHS</w:t>
      </w:r>
      <w:r>
        <w:fldChar w:fldCharType="end"/>
      </w:r>
      <w:bookmarkEnd w:id="49"/>
    </w:p>
    <w:p w14:paraId="5E473A8D">
      <w:pPr>
        <w:numPr>
          <w:ilvl w:val="0"/>
          <w:numId w:val="2"/>
        </w:numPr>
        <w:spacing w:after="0" w:line="279" w:lineRule="auto"/>
        <w:jc w:val="both"/>
        <w:pPrChange w:id="3078" w:author="WPS_1699502026" w:date="2025-11-25T23:20:00Z">
          <w:pPr>
            <w:numPr>
              <w:ilvl w:val="0"/>
              <w:numId w:val="2"/>
            </w:numPr>
            <w:jc w:val="both"/>
          </w:pPr>
        </w:pPrChange>
      </w:pPr>
      <w:bookmarkStart w:id="50" w:name="_Ref213942720"/>
      <w:r>
        <w:t xml:space="preserve">Ho, J., &amp; Salimans, T. (2022). Classifier-free diffusion guidance. </w:t>
      </w:r>
      <w:r>
        <w:rPr>
          <w:i/>
          <w:iCs/>
        </w:rPr>
        <w:t>arXiv preprint arXiv:2207.12598</w:t>
      </w:r>
      <w:bookmarkEnd w:id="50"/>
    </w:p>
    <w:p w14:paraId="6D9E22F0">
      <w:pPr>
        <w:numPr>
          <w:ilvl w:val="0"/>
          <w:numId w:val="2"/>
        </w:numPr>
        <w:spacing w:after="0" w:line="279" w:lineRule="auto"/>
        <w:jc w:val="both"/>
        <w:pPrChange w:id="3079" w:author="WPS_1699502026" w:date="2025-11-25T23:20:00Z">
          <w:pPr>
            <w:numPr>
              <w:ilvl w:val="0"/>
              <w:numId w:val="2"/>
            </w:numPr>
            <w:jc w:val="both"/>
          </w:pPr>
        </w:pPrChange>
      </w:pPr>
      <w:bookmarkStart w:id="51" w:name="_Ref213942738"/>
      <w:r>
        <w:t xml:space="preserve">Patera, A. T. (1984). A spectral element method for fluid dynamics: Laminar flow in a channel expansion. </w:t>
      </w:r>
      <w:r>
        <w:rPr>
          <w:i/>
          <w:iCs/>
        </w:rPr>
        <w:t>Journal of Computational Physics</w:t>
      </w:r>
      <w:r>
        <w:t xml:space="preserve">, </w:t>
      </w:r>
      <w:r>
        <w:rPr>
          <w:i/>
          <w:iCs/>
        </w:rPr>
        <w:t>54</w:t>
      </w:r>
      <w:r>
        <w:t xml:space="preserve">(3), 468–488. </w:t>
      </w:r>
      <w:r>
        <w:fldChar w:fldCharType="begin"/>
      </w:r>
      <w:r>
        <w:instrText xml:space="preserve">HYPERLINK "https://doi.org/10.1016/0021-9991(84)90128-1"</w:instrText>
      </w:r>
      <w:r>
        <w:fldChar w:fldCharType="separate"/>
      </w:r>
      <w:r>
        <w:rPr>
          <w:rStyle w:val="22"/>
        </w:rPr>
        <w:t>https://doi.org/10.1016/0021-9991(84)90128-1</w:t>
      </w:r>
      <w:r>
        <w:fldChar w:fldCharType="end"/>
      </w:r>
      <w:bookmarkEnd w:id="51"/>
    </w:p>
    <w:p w14:paraId="66AF4AB8">
      <w:pPr>
        <w:pStyle w:val="15"/>
        <w:numPr>
          <w:ilvl w:val="0"/>
          <w:numId w:val="2"/>
        </w:numPr>
        <w:spacing w:before="0" w:beforeAutospacing="0" w:after="0" w:afterAutospacing="0" w:line="279" w:lineRule="auto"/>
        <w:jc w:val="both"/>
        <w:rPr>
          <w:ins w:id="3081" w:author="AI YIFENG" w:date="2025-11-13T16:20:00Z"/>
          <w:rFonts w:ascii="Times New Roman" w:hAnsi="Times New Roman" w:eastAsiaTheme="minorEastAsia" w:cstheme="minorBidi"/>
          <w:kern w:val="2"/>
          <w:sz w:val="22"/>
          <w:szCs w:val="22"/>
          <w14:ligatures w14:val="standardContextual"/>
        </w:rPr>
        <w:pPrChange w:id="3080" w:author="WPS_1699502026" w:date="2025-11-25T23:14:00Z">
          <w:pPr>
            <w:pStyle w:val="15"/>
            <w:numPr>
              <w:ilvl w:val="0"/>
              <w:numId w:val="2"/>
            </w:numPr>
            <w:spacing w:before="0" w:beforeAutospacing="0" w:after="0" w:afterAutospacing="0" w:line="278" w:lineRule="auto"/>
            <w:jc w:val="both"/>
          </w:pPr>
        </w:pPrChange>
      </w:pPr>
      <w:r>
        <w:rPr>
          <w:rFonts w:ascii="Times New Roman" w:hAnsi="Times New Roman" w:eastAsiaTheme="minorEastAsia" w:cstheme="minorBidi"/>
          <w:kern w:val="2"/>
          <w:sz w:val="22"/>
          <w14:ligatures w14:val="standardContextual"/>
        </w:rPr>
        <w:t xml:space="preserve">Zhao, Y., Chen, J., Zhang, Z., &amp; Zhang, R. (2022). BA-NeT: Bridge attention for deep convolutional neural networks. In Lecture notes in computer science (pp. 297–312). </w:t>
      </w:r>
      <w:ins w:id="3082" w:author="AI YIFENG" w:date="2025-11-13T16:16:00Z">
        <w:r>
          <w:rPr>
            <w:rStyle w:val="22"/>
            <w:rFonts w:ascii="Times New Roman" w:hAnsi="Times New Roman"/>
            <w:sz w:val="22"/>
            <w:szCs w:val="22"/>
          </w:rPr>
          <w:fldChar w:fldCharType="begin"/>
        </w:r>
      </w:ins>
      <w:ins w:id="3083" w:author="AI YIFENG" w:date="2025-11-13T16:16:00Z">
        <w:r>
          <w:rPr>
            <w:rStyle w:val="22"/>
            <w:rFonts w:ascii="Times New Roman" w:hAnsi="Times New Roman"/>
            <w:sz w:val="22"/>
            <w:szCs w:val="22"/>
          </w:rPr>
          <w:instrText xml:space="preserve">HYPERLINK "</w:instrText>
        </w:r>
      </w:ins>
      <w:r>
        <w:rPr>
          <w:rStyle w:val="22"/>
          <w:rFonts w:ascii="Times New Roman" w:hAnsi="Times New Roman"/>
          <w:sz w:val="22"/>
          <w:szCs w:val="22"/>
        </w:rPr>
        <w:instrText xml:space="preserve">https://doi.org/10.1007/978-3-031-19803-8_18</w:instrText>
      </w:r>
      <w:ins w:id="3084" w:author="AI YIFENG" w:date="2025-11-13T16:16:00Z">
        <w:r>
          <w:rPr>
            <w:rStyle w:val="22"/>
            <w:rFonts w:ascii="Times New Roman" w:hAnsi="Times New Roman"/>
            <w:sz w:val="22"/>
            <w:szCs w:val="22"/>
          </w:rPr>
          <w:instrText xml:space="preserve">"</w:instrText>
        </w:r>
      </w:ins>
      <w:ins w:id="3085" w:author="AI YIFENG" w:date="2025-11-13T16:16:00Z">
        <w:r>
          <w:rPr>
            <w:rStyle w:val="22"/>
            <w:rFonts w:ascii="Times New Roman" w:hAnsi="Times New Roman"/>
            <w:sz w:val="22"/>
            <w:szCs w:val="22"/>
          </w:rPr>
          <w:fldChar w:fldCharType="separate"/>
        </w:r>
      </w:ins>
      <w:r>
        <w:rPr>
          <w:rStyle w:val="22"/>
          <w:rFonts w:ascii="Times New Roman" w:hAnsi="Times New Roman"/>
          <w:sz w:val="22"/>
          <w:szCs w:val="22"/>
        </w:rPr>
        <w:t>https://doi.org/10.1007/978-3-031-19803-8_18</w:t>
      </w:r>
      <w:ins w:id="3086" w:author="AI YIFENG" w:date="2025-11-13T16:16:00Z">
        <w:r>
          <w:rPr>
            <w:rStyle w:val="22"/>
            <w:rFonts w:ascii="Times New Roman" w:hAnsi="Times New Roman"/>
            <w:sz w:val="22"/>
            <w:szCs w:val="22"/>
          </w:rPr>
          <w:fldChar w:fldCharType="end"/>
        </w:r>
      </w:ins>
      <w:del w:id="3087" w:author="WPS_1699502026" w:date="2025-11-25T23:17:00Z">
        <w:r>
          <w:rPr/>
          <w:delText>.</w:delText>
        </w:r>
      </w:del>
    </w:p>
    <w:p w14:paraId="6DD266A8">
      <w:pPr>
        <w:pStyle w:val="37"/>
        <w:numPr>
          <w:ilvl w:val="0"/>
          <w:numId w:val="2"/>
        </w:numPr>
        <w:spacing w:after="0" w:line="279" w:lineRule="auto"/>
        <w:ind w:left="0"/>
        <w:jc w:val="both"/>
        <w:rPr>
          <w:del w:id="3089" w:author="AI YIFENG" w:date="2025-11-13T16:16:00Z"/>
        </w:rPr>
        <w:pPrChange w:id="3088" w:author="WPS_1699502026" w:date="2025-11-25T23:18:00Z">
          <w:pPr>
            <w:pStyle w:val="37"/>
            <w:numPr>
              <w:ilvl w:val="0"/>
              <w:numId w:val="2"/>
            </w:numPr>
            <w:ind w:left="0"/>
            <w:jc w:val="both"/>
          </w:pPr>
        </w:pPrChange>
      </w:pPr>
      <w:ins w:id="3090" w:author="AI YIFENG" w:date="2025-11-13T16:16:00Z">
        <w:bookmarkStart w:id="52" w:name="_Ref213942885"/>
        <w:r>
          <w:rPr/>
          <w:t xml:space="preserve">Cantwell, C., Moxey, D., Comerford, A., Bolis, A., Rocco, G., Mengaldo, G., De Grazia, D., Yakovlev, S., Lombard, J., Ekelschot, D., Jordi, B., Xu, H., Mohamied, Y., Eskilsson, C., Nelson, B., Vos, P., Biotto, C., Kirby, R., &amp; Sherwin, S. (2015). Nektar++: An open-source spectral/hp element framework. Computer Physics Communications, 192, 205–219. </w:t>
        </w:r>
      </w:ins>
      <w:ins w:id="3091" w:author="AI YIFENG" w:date="2025-11-13T16:16:00Z">
        <w:r>
          <w:rPr/>
          <w:fldChar w:fldCharType="begin"/>
        </w:r>
      </w:ins>
      <w:ins w:id="3092" w:author="AI YIFENG" w:date="2025-11-13T16:16:00Z">
        <w:r>
          <w:rPr/>
          <w:instrText xml:space="preserve">HYPERLINK "https://doi.org/10.1016/j.cpc.2015.02.008"</w:instrText>
        </w:r>
      </w:ins>
      <w:ins w:id="3093" w:author="AI YIFENG" w:date="2025-11-13T16:16:00Z">
        <w:r>
          <w:rPr/>
          <w:fldChar w:fldCharType="separate"/>
        </w:r>
      </w:ins>
      <w:ins w:id="3094" w:author="AI YIFENG" w:date="2025-11-13T16:16:00Z">
        <w:r>
          <w:rPr>
            <w:rStyle w:val="22"/>
          </w:rPr>
          <w:t>https://doi.org/10.1016/j.cpc.2015.02.008</w:t>
        </w:r>
      </w:ins>
      <w:ins w:id="3095" w:author="AI YIFENG" w:date="2025-11-13T16:16:00Z">
        <w:r>
          <w:rPr/>
          <w:fldChar w:fldCharType="end"/>
        </w:r>
        <w:bookmarkEnd w:id="52"/>
      </w:ins>
    </w:p>
    <w:p w14:paraId="3BB937DD">
      <w:pPr>
        <w:pStyle w:val="37"/>
        <w:numPr>
          <w:ilvl w:val="0"/>
          <w:numId w:val="2"/>
        </w:numPr>
        <w:spacing w:after="0"/>
        <w:ind w:left="0"/>
        <w:jc w:val="both"/>
        <w:rPr>
          <w:ins w:id="3097" w:author="AI YIFENG" w:date="2025-11-13T18:14:00Z"/>
        </w:rPr>
        <w:pPrChange w:id="3096" w:author="WPS_1699502026" w:date="2025-11-25T23:18:00Z">
          <w:pPr>
            <w:pStyle w:val="37"/>
            <w:numPr>
              <w:ilvl w:val="0"/>
              <w:numId w:val="2"/>
            </w:numPr>
            <w:ind w:left="0"/>
            <w:jc w:val="both"/>
          </w:pPr>
        </w:pPrChange>
      </w:pPr>
    </w:p>
    <w:p w14:paraId="4BA0E470">
      <w:pPr>
        <w:pStyle w:val="15"/>
        <w:numPr>
          <w:ilvl w:val="0"/>
          <w:numId w:val="2"/>
        </w:numPr>
        <w:spacing w:before="0" w:beforeAutospacing="0" w:after="0" w:afterAutospacing="0" w:line="278" w:lineRule="auto"/>
        <w:jc w:val="both"/>
        <w:rPr>
          <w:ins w:id="3098" w:author="AI YIFENG" w:date="2025-11-13T18:09:00Z"/>
          <w:rStyle w:val="22"/>
          <w:rFonts w:hint="eastAsia" w:ascii="Times New Roman" w:hAnsi="Times New Roman" w:eastAsiaTheme="minorEastAsia" w:cstheme="minorBidi"/>
          <w:kern w:val="2"/>
          <w:sz w:val="22"/>
          <w:szCs w:val="22"/>
          <w:rPrChange w:id="3099" w:author="WPS_1699502026" w:date="2025-11-25T23:18:00Z">
            <w:rPr>
              <w:ins w:id="3100" w:author="AI YIFENG" w:date="2025-11-13T18:09:00Z"/>
              <w:rFonts w:hint="eastAsia" w:cs="Times New Roman"/>
            </w:rPr>
          </w:rPrChange>
          <w14:ligatures w14:val="standardContextual"/>
        </w:rPr>
      </w:pPr>
      <w:ins w:id="3101" w:author="AI YIFENG" w:date="2025-11-13T18:14:00Z">
        <w:bookmarkStart w:id="53" w:name="_Ref213950152"/>
        <w:r>
          <w:rPr>
            <w:rFonts w:ascii="Times New Roman" w:hAnsi="Times New Roman" w:cs="Times New Roman"/>
            <w:sz w:val="22"/>
            <w:szCs w:val="22"/>
            <w:rPrChange w:id="3102" w:author="WPS_1699502026" w:date="2025-11-25T23:18:00Z">
              <w:rPr>
                <w:rFonts w:ascii="Times New Roman" w:hAnsi="Times New Roman" w:cs="Times New Roman"/>
              </w:rPr>
            </w:rPrChange>
          </w:rPr>
          <w:t>Ronneberger</w:t>
        </w:r>
      </w:ins>
      <w:ins w:id="3103" w:author="AI YIFENG" w:date="2025-11-13T18:14:00Z">
        <w:r>
          <w:rPr>
            <w:rFonts w:ascii="Times New Roman" w:hAnsi="Times New Roman" w:cs="Times New Roman"/>
            <w:sz w:val="22"/>
            <w:szCs w:val="22"/>
            <w:rPrChange w:id="3104" w:author="WPS_1699502026" w:date="2025-11-25T23:18:00Z">
              <w:rPr>
                <w:rFonts w:ascii="Times New Roman" w:hAnsi="Times New Roman" w:cs="Times New Roman"/>
              </w:rPr>
            </w:rPrChange>
          </w:rPr>
          <w:t xml:space="preserve">, O., Fischer, P., &amp; Brox, T. (2015). U-NET: Convolutional Networks for Biomedical Image Segmentation. In </w:t>
        </w:r>
      </w:ins>
      <w:ins w:id="3105" w:author="AI YIFENG" w:date="2025-11-13T18:14:00Z">
        <w:r>
          <w:rPr>
            <w:rFonts w:ascii="Times New Roman" w:hAnsi="Times New Roman" w:cs="Times New Roman"/>
            <w:i/>
            <w:iCs/>
            <w:sz w:val="22"/>
            <w:szCs w:val="22"/>
            <w:rPrChange w:id="3106" w:author="WPS_1699502026" w:date="2025-11-25T23:18:00Z">
              <w:rPr>
                <w:rFonts w:ascii="Times New Roman" w:hAnsi="Times New Roman" w:cs="Times New Roman"/>
                <w:i/>
                <w:iCs/>
              </w:rPr>
            </w:rPrChange>
          </w:rPr>
          <w:t>Lecture notes in computer science</w:t>
        </w:r>
      </w:ins>
      <w:ins w:id="3107" w:author="AI YIFENG" w:date="2025-11-13T18:14:00Z">
        <w:r>
          <w:rPr>
            <w:rFonts w:ascii="Times New Roman" w:hAnsi="Times New Roman" w:cs="Times New Roman"/>
            <w:sz w:val="22"/>
            <w:szCs w:val="22"/>
            <w:rPrChange w:id="3108" w:author="WPS_1699502026" w:date="2025-11-25T23:18:00Z">
              <w:rPr>
                <w:rFonts w:ascii="Times New Roman" w:hAnsi="Times New Roman" w:cs="Times New Roman"/>
              </w:rPr>
            </w:rPrChange>
          </w:rPr>
          <w:t xml:space="preserve"> (pp. 234–241).</w:t>
        </w:r>
      </w:ins>
      <w:ins w:id="3109" w:author="AI YIFENG" w:date="2025-11-13T18:14:00Z">
        <w:del w:id="3110" w:author="WPS_1699502026" w:date="2025-11-25T23:14:00Z">
          <w:r>
            <w:rPr>
              <w:rStyle w:val="22"/>
              <w:rFonts w:ascii="Times New Roman" w:hAnsi="Times New Roman" w:eastAsiaTheme="minorEastAsia" w:cstheme="minorBidi"/>
              <w:kern w:val="2"/>
              <w:sz w:val="22"/>
              <w:szCs w:val="22"/>
              <w:rPrChange w:id="3111" w:author="WPS_1699502026" w:date="2025-11-25T23:18:00Z">
                <w:rPr>
                  <w:rFonts w:ascii="Times New Roman" w:hAnsi="Times New Roman" w:cs="Times New Roman"/>
                </w:rPr>
              </w:rPrChange>
              <w14:ligatures w14:val="standardContextual"/>
            </w:rPr>
            <w:delText xml:space="preserve"> </w:delText>
          </w:r>
        </w:del>
      </w:ins>
      <w:ins w:id="3112" w:author="AI YIFENG" w:date="2025-11-13T18:14:00Z">
        <w:r>
          <w:rPr>
            <w:rStyle w:val="22"/>
            <w:rFonts w:hint="eastAsia" w:ascii="Times New Roman" w:hAnsi="Times New Roman" w:eastAsiaTheme="minorEastAsia" w:cstheme="minorBidi"/>
            <w:kern w:val="2"/>
            <w:sz w:val="22"/>
            <w:szCs w:val="22"/>
            <w:rPrChange w:id="3113" w:author="WPS_1699502026" w:date="2025-11-25T23:18:00Z">
              <w:rPr>
                <w:rStyle w:val="22"/>
                <w:rFonts w:hint="eastAsia"/>
                <w:szCs w:val="22"/>
              </w:rPr>
            </w:rPrChange>
            <w14:ligatures w14:val="standardContextual"/>
          </w:rPr>
          <w:t>https://doi.org/10.1007/978-3-319-24574-4_28</w:t>
        </w:r>
        <w:bookmarkEnd w:id="53"/>
      </w:ins>
    </w:p>
    <w:p w14:paraId="76687DA4">
      <w:pPr>
        <w:pStyle w:val="15"/>
        <w:numPr>
          <w:ilvl w:val="0"/>
          <w:numId w:val="2"/>
        </w:numPr>
        <w:spacing w:before="0" w:beforeAutospacing="0" w:after="0" w:afterAutospacing="0" w:line="278" w:lineRule="auto"/>
        <w:jc w:val="both"/>
        <w:rPr>
          <w:ins w:id="3114" w:author="AI YIFENG" w:date="2025-11-13T17:37:00Z"/>
          <w:rFonts w:hint="eastAsia" w:cs="Times New Roman"/>
          <w:sz w:val="22"/>
          <w:szCs w:val="22"/>
          <w:rPrChange w:id="3115" w:author="WPS_1699502026" w:date="2025-11-25T23:18:00Z">
            <w:rPr>
              <w:ins w:id="3116" w:author="AI YIFENG" w:date="2025-11-13T17:37:00Z"/>
              <w:rFonts w:hint="eastAsia" w:cs="Times New Roman"/>
            </w:rPr>
          </w:rPrChange>
        </w:rPr>
      </w:pPr>
      <w:ins w:id="3117" w:author="AI YIFENG" w:date="2025-11-13T18:09:00Z">
        <w:bookmarkStart w:id="54" w:name="_Ref213949864"/>
        <w:r>
          <w:rPr>
            <w:rFonts w:ascii="Times New Roman" w:hAnsi="Times New Roman" w:eastAsiaTheme="minorEastAsia" w:cstheme="minorBidi"/>
            <w:kern w:val="2"/>
            <w:sz w:val="22"/>
            <w:szCs w:val="22"/>
            <w14:ligatures w14:val="standardContextual"/>
          </w:rPr>
          <w:t xml:space="preserve">Paszke, A., Gross, S., Massa, F., Lerer, A., Bradbury, J., Chanan, G., Killeen, T., Lin, Z., Gimelshein, N., Antiga, L., Desmaison, A., Köpf, A., Yang, E. Z., DeVito, Z., Raison, M., Tejani, A., Chilamkurthy, S., Steiner, B., Fang, L., . . . Chintala, S. (2022). PyTorch: An Imperative Style, High-Performance Deep Learning Library. </w:t>
        </w:r>
      </w:ins>
      <w:ins w:id="3118" w:author="AI YIFENG" w:date="2025-11-13T18:09:00Z">
        <w:r>
          <w:rPr>
            <w:rFonts w:ascii="Times New Roman" w:hAnsi="Times New Roman" w:eastAsiaTheme="minorEastAsia" w:cstheme="minorBidi"/>
            <w:i/>
            <w:iCs/>
            <w:kern w:val="2"/>
            <w:sz w:val="22"/>
            <w:szCs w:val="22"/>
            <w14:ligatures w14:val="standardContextual"/>
          </w:rPr>
          <w:t>arXiv (Cornell University)</w:t>
        </w:r>
      </w:ins>
      <w:ins w:id="3119" w:author="AI YIFENG" w:date="2025-11-13T18:09:00Z">
        <w:r>
          <w:rPr>
            <w:rFonts w:ascii="Times New Roman" w:hAnsi="Times New Roman" w:eastAsiaTheme="minorEastAsia" w:cstheme="minorBidi"/>
            <w:kern w:val="2"/>
            <w:sz w:val="22"/>
            <w:szCs w:val="22"/>
            <w14:ligatures w14:val="standardContextual"/>
          </w:rPr>
          <w:t xml:space="preserve">, </w:t>
        </w:r>
      </w:ins>
      <w:ins w:id="3120" w:author="AI YIFENG" w:date="2025-11-13T18:09:00Z">
        <w:r>
          <w:rPr>
            <w:rFonts w:ascii="Times New Roman" w:hAnsi="Times New Roman" w:eastAsiaTheme="minorEastAsia" w:cstheme="minorBidi"/>
            <w:i/>
            <w:iCs/>
            <w:kern w:val="2"/>
            <w:sz w:val="22"/>
            <w:szCs w:val="22"/>
            <w14:ligatures w14:val="standardContextual"/>
          </w:rPr>
          <w:t>32</w:t>
        </w:r>
      </w:ins>
      <w:ins w:id="3121" w:author="AI YIFENG" w:date="2025-11-13T18:09:00Z">
        <w:r>
          <w:rPr>
            <w:rFonts w:ascii="Times New Roman" w:hAnsi="Times New Roman" w:eastAsiaTheme="minorEastAsia" w:cstheme="minorBidi"/>
            <w:kern w:val="2"/>
            <w:sz w:val="22"/>
            <w:szCs w:val="22"/>
            <w14:ligatures w14:val="standardContextual"/>
          </w:rPr>
          <w:t xml:space="preserve">, 8026–8037. </w:t>
        </w:r>
      </w:ins>
      <w:ins w:id="3122" w:author="AI YIFENG" w:date="2025-11-13T18:09:00Z">
        <w:r>
          <w:rPr>
            <w:rStyle w:val="22"/>
            <w:rFonts w:hint="eastAsia" w:ascii="Times New Roman" w:hAnsi="Times New Roman" w:eastAsiaTheme="minorEastAsia" w:cstheme="minorBidi"/>
            <w:kern w:val="2"/>
            <w:sz w:val="22"/>
            <w:szCs w:val="22"/>
            <w:rPrChange w:id="3123" w:author="WPS_1699502026" w:date="2025-11-25T23:18:00Z">
              <w:rPr>
                <w:rStyle w:val="22"/>
                <w:rFonts w:hint="eastAsia"/>
              </w:rPr>
            </w:rPrChange>
            <w14:ligatures w14:val="standardContextual"/>
          </w:rPr>
          <w:t>https://doi.org/10.48550/arxiv.1912.01703</w:t>
        </w:r>
        <w:bookmarkEnd w:id="54"/>
      </w:ins>
    </w:p>
    <w:p w14:paraId="21A8FE6E">
      <w:pPr>
        <w:pStyle w:val="15"/>
        <w:numPr>
          <w:ilvl w:val="0"/>
          <w:numId w:val="2"/>
        </w:numPr>
        <w:spacing w:line="278" w:lineRule="auto"/>
        <w:jc w:val="both"/>
        <w:rPr>
          <w:ins w:id="3124" w:author="AI YIFENG" w:date="2025-11-13T18:20:00Z"/>
          <w:rFonts w:ascii="Times New Roman" w:hAnsi="Times New Roman" w:eastAsiaTheme="minorEastAsia" w:cstheme="minorBidi"/>
          <w:kern w:val="2"/>
          <w:sz w:val="22"/>
          <w14:ligatures w14:val="standardContextual"/>
        </w:rPr>
      </w:pPr>
      <w:ins w:id="3125" w:author="AI YIFENG" w:date="2025-11-13T17:37:00Z">
        <w:bookmarkStart w:id="55" w:name="_Ref213947931"/>
        <w:bookmarkStart w:id="56" w:name="_Ref213943113"/>
        <w:r>
          <w:rPr>
            <w:rFonts w:hint="eastAsia" w:ascii="Times New Roman" w:hAnsi="Times New Roman" w:eastAsiaTheme="minorEastAsia" w:cstheme="minorBidi"/>
            <w:kern w:val="2"/>
            <w:sz w:val="22"/>
            <w14:ligatures w14:val="standardContextual"/>
          </w:rPr>
          <w:t xml:space="preserve">Ho, J., Chan, W., Saharia, C., Whang, J., Gao, R., Gritsenko, A., Kingma, D. P., Poole, B., Norouzi, M., Fleet, D. J., &amp; Salimans, T. (2022, October 5). Imagen Video: High definition video generation with diffusion models. arXiv.org. </w:t>
        </w:r>
      </w:ins>
      <w:ins w:id="3126" w:author="AI YIFENG" w:date="2025-11-13T17:37:00Z">
        <w:r>
          <w:rPr>
            <w:rStyle w:val="22"/>
            <w:rFonts w:hint="eastAsia" w:ascii="Times New Roman" w:hAnsi="Times New Roman" w:cs="Times New Roman"/>
            <w:sz w:val="22"/>
            <w:szCs w:val="22"/>
          </w:rPr>
          <w:t>https://arxiv.org/abs/2210.02303</w:t>
        </w:r>
        <w:bookmarkEnd w:id="55"/>
      </w:ins>
      <w:ins w:id="3127" w:author="AI YIFENG" w:date="2025-11-13T17:37:00Z">
        <w:r>
          <w:rPr>
            <w:rFonts w:hint="eastAsia" w:ascii="Times New Roman" w:hAnsi="Times New Roman" w:eastAsiaTheme="minorEastAsia" w:cstheme="minorBidi"/>
            <w:kern w:val="2"/>
            <w:sz w:val="22"/>
            <w14:ligatures w14:val="standardContextual"/>
          </w:rPr>
          <w:t xml:space="preserve"> </w:t>
        </w:r>
      </w:ins>
    </w:p>
    <w:p w14:paraId="6B35938E">
      <w:pPr>
        <w:pStyle w:val="15"/>
        <w:numPr>
          <w:ilvl w:val="0"/>
          <w:numId w:val="2"/>
        </w:numPr>
        <w:spacing w:before="0" w:beforeAutospacing="0" w:after="0" w:afterAutospacing="0" w:line="278" w:lineRule="auto"/>
        <w:jc w:val="both"/>
        <w:rPr>
          <w:ins w:id="3128" w:author="AI YIFENG" w:date="2025-11-13T18:23:00Z"/>
          <w:rStyle w:val="22"/>
          <w:rFonts w:ascii="Times New Roman" w:hAnsi="Times New Roman" w:cs="Times New Roman"/>
          <w:color w:val="auto"/>
          <w:sz w:val="22"/>
          <w:szCs w:val="22"/>
        </w:rPr>
      </w:pPr>
      <w:ins w:id="3129" w:author="AI YIFENG" w:date="2025-11-13T18:21:00Z">
        <w:bookmarkStart w:id="57" w:name="_Ref213950527"/>
        <w:r>
          <w:rPr>
            <w:rFonts w:ascii="Times New Roman" w:hAnsi="Times New Roman" w:cs="Times New Roman"/>
            <w:sz w:val="22"/>
            <w:szCs w:val="22"/>
          </w:rPr>
          <w:t xml:space="preserve">Elfwing, S., Uchibe, E., &amp; Doya, K. (2018). Sigmoid-weighted linear units for neural network function approximation in reinforcement learning. </w:t>
        </w:r>
      </w:ins>
      <w:ins w:id="3130" w:author="AI YIFENG" w:date="2025-11-13T18:21:00Z">
        <w:r>
          <w:rPr>
            <w:rFonts w:ascii="Times New Roman" w:hAnsi="Times New Roman" w:cs="Times New Roman"/>
            <w:i/>
            <w:iCs/>
            <w:sz w:val="22"/>
            <w:szCs w:val="22"/>
          </w:rPr>
          <w:t>Neural Networks</w:t>
        </w:r>
      </w:ins>
      <w:ins w:id="3131" w:author="AI YIFENG" w:date="2025-11-13T18:21:00Z">
        <w:r>
          <w:rPr>
            <w:rFonts w:ascii="Times New Roman" w:hAnsi="Times New Roman" w:cs="Times New Roman"/>
            <w:sz w:val="22"/>
            <w:szCs w:val="22"/>
          </w:rPr>
          <w:t xml:space="preserve">, </w:t>
        </w:r>
      </w:ins>
      <w:ins w:id="3132" w:author="AI YIFENG" w:date="2025-11-13T18:21:00Z">
        <w:r>
          <w:rPr>
            <w:rFonts w:ascii="Times New Roman" w:hAnsi="Times New Roman" w:cs="Times New Roman"/>
            <w:i/>
            <w:iCs/>
            <w:sz w:val="22"/>
            <w:szCs w:val="22"/>
          </w:rPr>
          <w:t>107</w:t>
        </w:r>
      </w:ins>
      <w:ins w:id="3133" w:author="AI YIFENG" w:date="2025-11-13T18:21:00Z">
        <w:r>
          <w:rPr>
            <w:rFonts w:ascii="Times New Roman" w:hAnsi="Times New Roman" w:cs="Times New Roman"/>
            <w:sz w:val="22"/>
            <w:szCs w:val="22"/>
          </w:rPr>
          <w:t xml:space="preserve">, 3–11. </w:t>
        </w:r>
      </w:ins>
      <w:ins w:id="3134" w:author="AI YIFENG" w:date="2025-11-13T18:23:00Z">
        <w:r>
          <w:rPr>
            <w:rStyle w:val="22"/>
            <w:rFonts w:ascii="Times New Roman" w:hAnsi="Times New Roman" w:eastAsiaTheme="minorEastAsia" w:cstheme="minorBidi"/>
            <w:kern w:val="2"/>
            <w:sz w:val="22"/>
            <w:szCs w:val="24"/>
            <w:rPrChange w:id="3135" w:author="WPS_1699502026" w:date="2025-11-25T23:14:00Z">
              <w:rPr>
                <w:rStyle w:val="22"/>
                <w:rFonts w:ascii="Times New Roman" w:hAnsi="Times New Roman" w:cs="Times New Roman"/>
                <w:sz w:val="22"/>
                <w:szCs w:val="22"/>
              </w:rPr>
            </w:rPrChange>
            <w14:ligatures w14:val="standardContextual"/>
          </w:rPr>
          <w:fldChar w:fldCharType="begin"/>
        </w:r>
      </w:ins>
      <w:ins w:id="3136" w:author="AI YIFENG" w:date="2025-11-13T18:23:00Z">
        <w:r>
          <w:rPr>
            <w:rStyle w:val="22"/>
            <w:rFonts w:ascii="Times New Roman" w:hAnsi="Times New Roman" w:eastAsiaTheme="minorEastAsia" w:cstheme="minorBidi"/>
            <w:kern w:val="2"/>
            <w:sz w:val="22"/>
            <w:szCs w:val="24"/>
            <w:rPrChange w:id="3137" w:author="WPS_1699502026" w:date="2025-11-25T23:14:00Z">
              <w:rPr>
                <w:rStyle w:val="22"/>
                <w:rFonts w:ascii="Times New Roman" w:hAnsi="Times New Roman" w:cs="Times New Roman"/>
                <w:sz w:val="22"/>
                <w:szCs w:val="22"/>
              </w:rPr>
            </w:rPrChange>
            <w14:ligatures w14:val="standardContextual"/>
          </w:rPr>
          <w:instrText xml:space="preserve">HYPERLINK "</w:instrText>
        </w:r>
      </w:ins>
      <w:ins w:id="3138" w:author="AI YIFENG" w:date="2025-11-13T18:21:00Z">
        <w:r>
          <w:rPr>
            <w:rStyle w:val="22"/>
            <w:rFonts w:hint="eastAsia" w:ascii="Times New Roman" w:hAnsi="Times New Roman" w:eastAsiaTheme="minorEastAsia" w:cstheme="minorBidi"/>
            <w:kern w:val="2"/>
            <w:sz w:val="22"/>
            <w:szCs w:val="24"/>
            <w:rPrChange w:id="3139" w:author="WPS_1699502026" w:date="2025-11-25T23:14:00Z">
              <w:rPr>
                <w:rStyle w:val="22"/>
                <w:rFonts w:hint="eastAsia"/>
                <w:sz w:val="22"/>
                <w:szCs w:val="22"/>
              </w:rPr>
            </w:rPrChange>
            <w14:ligatures w14:val="standardContextual"/>
          </w:rPr>
          <w:instrText xml:space="preserve">https://doi.org/10.1016/j.neunet.2017.12.012</w:instrText>
        </w:r>
      </w:ins>
      <w:ins w:id="3140" w:author="AI YIFENG" w:date="2025-11-13T18:23:00Z">
        <w:r>
          <w:rPr>
            <w:rStyle w:val="22"/>
            <w:rFonts w:ascii="Times New Roman" w:hAnsi="Times New Roman" w:eastAsiaTheme="minorEastAsia" w:cstheme="minorBidi"/>
            <w:kern w:val="2"/>
            <w:sz w:val="22"/>
            <w:szCs w:val="24"/>
            <w:rPrChange w:id="3141" w:author="WPS_1699502026" w:date="2025-11-25T23:14:00Z">
              <w:rPr>
                <w:rStyle w:val="22"/>
                <w:rFonts w:ascii="Times New Roman" w:hAnsi="Times New Roman" w:cs="Times New Roman"/>
                <w:sz w:val="22"/>
                <w:szCs w:val="22"/>
              </w:rPr>
            </w:rPrChange>
            <w14:ligatures w14:val="standardContextual"/>
          </w:rPr>
          <w:instrText xml:space="preserve">"</w:instrText>
        </w:r>
      </w:ins>
      <w:ins w:id="3142" w:author="AI YIFENG" w:date="2025-11-13T18:23:00Z">
        <w:r>
          <w:rPr>
            <w:rStyle w:val="22"/>
            <w:rFonts w:ascii="Times New Roman" w:hAnsi="Times New Roman" w:eastAsiaTheme="minorEastAsia" w:cstheme="minorBidi"/>
            <w:kern w:val="2"/>
            <w:sz w:val="22"/>
            <w:szCs w:val="24"/>
            <w:rPrChange w:id="3143" w:author="WPS_1699502026" w:date="2025-11-25T23:14:00Z">
              <w:rPr>
                <w:rStyle w:val="22"/>
                <w:rFonts w:ascii="Times New Roman" w:hAnsi="Times New Roman" w:cs="Times New Roman"/>
                <w:sz w:val="22"/>
                <w:szCs w:val="22"/>
              </w:rPr>
            </w:rPrChange>
            <w14:ligatures w14:val="standardContextual"/>
          </w:rPr>
          <w:fldChar w:fldCharType="separate"/>
        </w:r>
      </w:ins>
      <w:ins w:id="3144" w:author="AI YIFENG" w:date="2025-11-13T18:21:00Z">
        <w:r>
          <w:rPr>
            <w:rStyle w:val="22"/>
            <w:rFonts w:hint="eastAsia" w:ascii="Times New Roman" w:hAnsi="Times New Roman" w:eastAsiaTheme="minorEastAsia" w:cstheme="minorBidi"/>
            <w:kern w:val="2"/>
            <w:sz w:val="22"/>
            <w:szCs w:val="24"/>
            <w:rPrChange w:id="3145" w:author="WPS_1699502026" w:date="2025-11-25T23:14:00Z">
              <w:rPr>
                <w:rStyle w:val="22"/>
                <w:rFonts w:hint="eastAsia"/>
                <w:sz w:val="22"/>
                <w:szCs w:val="22"/>
              </w:rPr>
            </w:rPrChange>
            <w14:ligatures w14:val="standardContextual"/>
          </w:rPr>
          <w:t>https://doi.org/10.1016/j.neunet.2017.12.012</w:t>
        </w:r>
      </w:ins>
      <w:ins w:id="3146" w:author="AI YIFENG" w:date="2025-11-13T18:23:00Z">
        <w:r>
          <w:rPr>
            <w:rStyle w:val="22"/>
            <w:rFonts w:ascii="Times New Roman" w:hAnsi="Times New Roman" w:eastAsiaTheme="minorEastAsia" w:cstheme="minorBidi"/>
            <w:kern w:val="2"/>
            <w:sz w:val="22"/>
            <w:szCs w:val="24"/>
            <w:rPrChange w:id="3147" w:author="WPS_1699502026" w:date="2025-11-25T23:14:00Z">
              <w:rPr>
                <w:rStyle w:val="22"/>
                <w:rFonts w:ascii="Times New Roman" w:hAnsi="Times New Roman" w:cs="Times New Roman"/>
                <w:sz w:val="22"/>
                <w:szCs w:val="22"/>
              </w:rPr>
            </w:rPrChange>
            <w14:ligatures w14:val="standardContextual"/>
          </w:rPr>
          <w:fldChar w:fldCharType="end"/>
        </w:r>
        <w:bookmarkEnd w:id="57"/>
      </w:ins>
    </w:p>
    <w:p w14:paraId="016AA760">
      <w:pPr>
        <w:pStyle w:val="15"/>
        <w:numPr>
          <w:ilvl w:val="0"/>
          <w:numId w:val="2"/>
        </w:numPr>
        <w:spacing w:before="0" w:beforeAutospacing="0" w:after="0" w:afterAutospacing="0" w:line="278" w:lineRule="auto"/>
        <w:jc w:val="both"/>
        <w:rPr>
          <w:rFonts w:ascii="Times New Roman" w:hAnsi="Times New Roman" w:cs="Times New Roman"/>
          <w:sz w:val="22"/>
          <w:szCs w:val="22"/>
        </w:rPr>
      </w:pPr>
      <w:ins w:id="3148" w:author="AI YIFENG" w:date="2025-11-13T18:23:00Z">
        <w:bookmarkStart w:id="58" w:name="_Ref213950780"/>
        <w:r>
          <w:rPr>
            <w:rFonts w:ascii="Times New Roman" w:hAnsi="Times New Roman" w:cs="Times New Roman"/>
            <w:sz w:val="22"/>
            <w:szCs w:val="22"/>
          </w:rPr>
          <w:t xml:space="preserve">Katharopoulos, A., Vyas, A., Pappas, N., &amp; Fleuret, F. (2022). Transformers are RNNs: Fast Autoregressive Transformers with Linear Attention. </w:t>
        </w:r>
      </w:ins>
      <w:ins w:id="3149" w:author="AI YIFENG" w:date="2025-11-13T18:23:00Z">
        <w:r>
          <w:rPr>
            <w:rFonts w:ascii="Times New Roman" w:hAnsi="Times New Roman" w:cs="Times New Roman"/>
            <w:i/>
            <w:iCs/>
            <w:sz w:val="22"/>
            <w:szCs w:val="22"/>
          </w:rPr>
          <w:t>arXiv (Cornell University)</w:t>
        </w:r>
      </w:ins>
      <w:ins w:id="3150" w:author="AI YIFENG" w:date="2025-11-13T18:23:00Z">
        <w:r>
          <w:rPr>
            <w:rFonts w:ascii="Times New Roman" w:hAnsi="Times New Roman" w:cs="Times New Roman"/>
            <w:sz w:val="22"/>
            <w:szCs w:val="22"/>
          </w:rPr>
          <w:t xml:space="preserve">, </w:t>
        </w:r>
      </w:ins>
      <w:ins w:id="3151" w:author="AI YIFENG" w:date="2025-11-13T18:23:00Z">
        <w:r>
          <w:rPr>
            <w:rFonts w:ascii="Times New Roman" w:hAnsi="Times New Roman" w:cs="Times New Roman"/>
            <w:i/>
            <w:iCs/>
            <w:sz w:val="22"/>
            <w:szCs w:val="22"/>
          </w:rPr>
          <w:t>1</w:t>
        </w:r>
      </w:ins>
      <w:ins w:id="3152" w:author="AI YIFENG" w:date="2025-11-13T18:23:00Z">
        <w:r>
          <w:rPr>
            <w:rFonts w:ascii="Times New Roman" w:hAnsi="Times New Roman" w:cs="Times New Roman"/>
            <w:sz w:val="22"/>
            <w:szCs w:val="22"/>
          </w:rPr>
          <w:t xml:space="preserve">, 5156–5165. </w:t>
        </w:r>
      </w:ins>
      <w:ins w:id="3153" w:author="AI YIFENG" w:date="2025-11-13T18:23:00Z">
        <w:r>
          <w:rPr>
            <w:rStyle w:val="22"/>
            <w:rFonts w:hint="eastAsia" w:ascii="Times New Roman" w:hAnsi="Times New Roman" w:eastAsiaTheme="minorEastAsia" w:cstheme="minorBidi"/>
            <w:kern w:val="2"/>
            <w:sz w:val="22"/>
            <w:szCs w:val="24"/>
            <w:rPrChange w:id="3154" w:author="WPS_1699502026" w:date="2025-11-25T23:14:00Z">
              <w:rPr>
                <w:rStyle w:val="22"/>
                <w:rFonts w:hint="eastAsia"/>
                <w:sz w:val="22"/>
                <w:szCs w:val="22"/>
              </w:rPr>
            </w:rPrChange>
            <w14:ligatures w14:val="standardContextual"/>
          </w:rPr>
          <w:t>https://doi.org/10.48550/arxiv.2006.16236</w:t>
        </w:r>
        <w:bookmarkEnd w:id="58"/>
      </w:ins>
    </w:p>
    <w:bookmarkEnd w:id="56"/>
    <w:p w14:paraId="73A3B9DB">
      <w:pPr>
        <w:pStyle w:val="37"/>
        <w:widowControl/>
        <w:numPr>
          <w:ilvl w:val="0"/>
          <w:numId w:val="2"/>
        </w:numPr>
        <w:spacing w:after="0" w:line="279" w:lineRule="auto"/>
        <w:ind w:left="0"/>
        <w:jc w:val="both"/>
        <w:rPr>
          <w:ins w:id="3156" w:author="AI YIFENG" w:date="2025-11-13T16:35:00Z"/>
          <w:rStyle w:val="22"/>
          <w:rFonts w:hint="eastAsia" w:ascii="Times New Roman" w:hAnsi="Times New Roman" w:eastAsiaTheme="minorEastAsia" w:cstheme="minorBidi"/>
          <w:kern w:val="2"/>
          <w:sz w:val="22"/>
          <w:rPrChange w:id="3157" w:author="WPS_1699502026" w:date="2025-11-25T23:14:00Z">
            <w:rPr>
              <w:ins w:id="3158" w:author="AI YIFENG" w:date="2025-11-13T16:35:00Z"/>
              <w:rStyle w:val="22"/>
              <w:rFonts w:hint="eastAsia" w:ascii="宋体" w:hAnsi="宋体" w:eastAsia="宋体" w:cs="Times New Roman"/>
              <w:kern w:val="0"/>
              <w:sz w:val="24"/>
              <w14:ligatures w14:val="none"/>
            </w:rPr>
          </w:rPrChange>
          <w14:ligatures w14:val="none"/>
        </w:rPr>
        <w:pPrChange w:id="3155" w:author="WPS_1699502026" w:date="2025-11-25T23:24:00Z">
          <w:pPr>
            <w:pStyle w:val="37"/>
            <w:widowControl/>
            <w:numPr>
              <w:ilvl w:val="0"/>
              <w:numId w:val="2"/>
            </w:numPr>
            <w:ind w:left="0"/>
            <w:jc w:val="both"/>
          </w:pPr>
        </w:pPrChange>
      </w:pPr>
      <w:ins w:id="3159" w:author="AI YIFENG" w:date="2025-11-13T16:35:00Z">
        <w:bookmarkStart w:id="59" w:name="_Ref213944371"/>
        <w:bookmarkStart w:id="60" w:name="_Ref213950798"/>
        <w:bookmarkStart w:id="61" w:name="_Ref213943205"/>
        <w:r>
          <w:rPr>
            <w:rFonts w:hint="eastAsia"/>
            <w:szCs w:val="22"/>
          </w:rPr>
          <w:t>Ser</w:t>
        </w:r>
      </w:ins>
      <w:ins w:id="3160" w:author="AI YIFENG" w:date="2025-11-13T16:36:00Z">
        <w:r>
          <w:rPr>
            <w:rFonts w:hint="eastAsia"/>
            <w:szCs w:val="22"/>
          </w:rPr>
          <w:t>gey Z., Kikos K. (</w:t>
        </w:r>
      </w:ins>
      <w:ins w:id="3161" w:author="AI YIFENG" w:date="2025-11-13T16:37:00Z">
        <w:r>
          <w:rPr>
            <w:rFonts w:hint="eastAsia"/>
            <w:szCs w:val="22"/>
          </w:rPr>
          <w:t>2016</w:t>
        </w:r>
      </w:ins>
      <w:ins w:id="3162" w:author="AI YIFENG" w:date="2025-11-13T16:36:00Z">
        <w:r>
          <w:rPr>
            <w:rFonts w:hint="eastAsia"/>
            <w:szCs w:val="22"/>
          </w:rPr>
          <w:t>)</w:t>
        </w:r>
      </w:ins>
      <w:ins w:id="3163" w:author="AI YIFENG" w:date="2025-11-13T16:37:00Z">
        <w:r>
          <w:rPr>
            <w:rFonts w:hint="eastAsia"/>
            <w:szCs w:val="22"/>
          </w:rPr>
          <w:t>. Wide Residual Networks,</w:t>
        </w:r>
      </w:ins>
      <w:ins w:id="3164" w:author="AI YIFENG" w:date="2025-11-13T18:25:00Z">
        <w:r>
          <w:rPr>
            <w:rFonts w:cs="Times New Roman"/>
            <w:i/>
            <w:iCs/>
            <w:szCs w:val="22"/>
          </w:rPr>
          <w:t xml:space="preserve"> arXiv (Cornell University)</w:t>
        </w:r>
      </w:ins>
      <w:ins w:id="3165" w:author="AI YIFENG" w:date="2025-11-13T18:25:00Z">
        <w:r>
          <w:rPr>
            <w:rFonts w:hint="eastAsia" w:cs="Times New Roman"/>
            <w:i/>
            <w:iCs/>
            <w:szCs w:val="22"/>
          </w:rPr>
          <w:t>,</w:t>
        </w:r>
      </w:ins>
      <w:ins w:id="3166" w:author="AI YIFENG" w:date="2025-11-13T16:38:00Z">
        <w:r>
          <w:rPr>
            <w:rFonts w:hint="eastAsia"/>
            <w:szCs w:val="22"/>
          </w:rPr>
          <w:t xml:space="preserve"> </w:t>
        </w:r>
        <w:bookmarkEnd w:id="59"/>
      </w:ins>
      <w:ins w:id="3167" w:author="AI YIFENG" w:date="2025-11-13T18:25:00Z">
        <w:r>
          <w:rPr>
            <w:rStyle w:val="22"/>
            <w:rFonts w:eastAsiaTheme="minorEastAsia" w:cstheme="minorBidi"/>
            <w:kern w:val="2"/>
            <w:szCs w:val="24"/>
            <w:rPrChange w:id="3168" w:author="WPS_1699502026" w:date="2025-11-25T23:14:00Z">
              <w:rPr>
                <w:rStyle w:val="22"/>
                <w:rFonts w:eastAsia="宋体" w:cs="Times New Roman"/>
                <w:kern w:val="0"/>
                <w:szCs w:val="22"/>
                <w14:ligatures w14:val="none"/>
              </w:rPr>
            </w:rPrChange>
            <w14:ligatures w14:val="none"/>
          </w:rPr>
          <w:fldChar w:fldCharType="begin"/>
        </w:r>
      </w:ins>
      <w:ins w:id="3169" w:author="AI YIFENG" w:date="2025-11-13T18:25:00Z">
        <w:r>
          <w:rPr>
            <w:rStyle w:val="22"/>
            <w:rFonts w:eastAsiaTheme="minorEastAsia" w:cstheme="minorBidi"/>
            <w:kern w:val="2"/>
            <w:szCs w:val="24"/>
            <w:rPrChange w:id="3170" w:author="WPS_1699502026" w:date="2025-11-25T23:14:00Z">
              <w:rPr>
                <w:rStyle w:val="22"/>
                <w:rFonts w:eastAsia="宋体" w:cs="Times New Roman"/>
                <w:kern w:val="0"/>
                <w:szCs w:val="22"/>
                <w14:ligatures w14:val="none"/>
              </w:rPr>
            </w:rPrChange>
            <w14:ligatures w14:val="none"/>
          </w:rPr>
          <w:instrText xml:space="preserve">HYPERLINK "https://doi.org/10.48550/arXiv.1605.07146"</w:instrText>
        </w:r>
      </w:ins>
      <w:ins w:id="3171" w:author="AI YIFENG" w:date="2025-11-13T18:25:00Z">
        <w:r>
          <w:rPr>
            <w:rStyle w:val="22"/>
            <w:rFonts w:eastAsiaTheme="minorEastAsia" w:cstheme="minorBidi"/>
            <w:kern w:val="2"/>
            <w:szCs w:val="24"/>
            <w:rPrChange w:id="3172" w:author="WPS_1699502026" w:date="2025-11-25T23:14:00Z">
              <w:rPr>
                <w:rStyle w:val="22"/>
                <w:rFonts w:eastAsia="宋体" w:cs="Times New Roman"/>
                <w:kern w:val="0"/>
                <w:szCs w:val="22"/>
                <w14:ligatures w14:val="none"/>
              </w:rPr>
            </w:rPrChange>
            <w14:ligatures w14:val="none"/>
          </w:rPr>
          <w:fldChar w:fldCharType="separate"/>
        </w:r>
      </w:ins>
      <w:ins w:id="3173" w:author="AI YIFENG" w:date="2025-11-13T18:25:00Z">
        <w:r>
          <w:rPr>
            <w:rStyle w:val="22"/>
            <w:rFonts w:ascii="Times New Roman" w:hAnsi="Times New Roman" w:eastAsiaTheme="minorEastAsia" w:cstheme="minorBidi"/>
            <w:kern w:val="2"/>
            <w:sz w:val="22"/>
            <w:szCs w:val="24"/>
            <w:rPrChange w:id="3174" w:author="WPS_1699502026" w:date="2025-11-25T23:14:00Z">
              <w:rPr>
                <w:rStyle w:val="22"/>
                <w:rFonts w:ascii="Helvetica" w:hAnsi="Helvetica" w:eastAsia="宋体" w:cs="Times New Roman"/>
                <w:kern w:val="0"/>
                <w:sz w:val="17"/>
                <w:szCs w:val="22"/>
                <w14:ligatures w14:val="none"/>
              </w:rPr>
            </w:rPrChange>
            <w14:ligatures w14:val="none"/>
          </w:rPr>
          <w:t>https://doi.org/10.48550/arXiv.1605.07146</w:t>
        </w:r>
      </w:ins>
      <w:ins w:id="3175" w:author="AI YIFENG" w:date="2025-11-13T18:25:00Z">
        <w:r>
          <w:rPr>
            <w:rStyle w:val="22"/>
            <w:rFonts w:eastAsiaTheme="minorEastAsia" w:cstheme="minorBidi"/>
            <w:kern w:val="2"/>
            <w:szCs w:val="24"/>
            <w:rPrChange w:id="3176" w:author="WPS_1699502026" w:date="2025-11-25T23:14:00Z">
              <w:rPr>
                <w:rStyle w:val="22"/>
                <w:rFonts w:eastAsia="宋体" w:cs="Times New Roman"/>
                <w:kern w:val="0"/>
                <w:szCs w:val="22"/>
                <w14:ligatures w14:val="none"/>
              </w:rPr>
            </w:rPrChange>
            <w14:ligatures w14:val="none"/>
          </w:rPr>
          <w:fldChar w:fldCharType="end"/>
        </w:r>
        <w:bookmarkEnd w:id="60"/>
      </w:ins>
      <w:ins w:id="3177" w:author="AI YIFENG" w:date="2025-11-13T16:36:00Z">
        <w:del w:id="3178" w:author="WPS_1699502026" w:date="2025-11-25T23:14:00Z">
          <w:r>
            <w:rPr>
              <w:rStyle w:val="22"/>
              <w:rFonts w:eastAsiaTheme="minorEastAsia" w:cstheme="minorBidi"/>
              <w:kern w:val="2"/>
              <w:rPrChange w:id="3179" w:author="WPS_1699502026" w:date="2025-11-25T23:14:00Z">
                <w:rPr>
                  <w:rStyle w:val="22"/>
                  <w:rFonts w:eastAsia="宋体" w:cs="Times New Roman"/>
                  <w:kern w:val="0"/>
                  <w14:ligatures w14:val="none"/>
                </w:rPr>
              </w:rPrChange>
              <w14:ligatures w14:val="none"/>
            </w:rPr>
            <w:delText xml:space="preserve"> </w:delText>
          </w:r>
        </w:del>
      </w:ins>
    </w:p>
    <w:p w14:paraId="6B1DF84C">
      <w:pPr>
        <w:numPr>
          <w:ilvl w:val="0"/>
          <w:numId w:val="2"/>
        </w:numPr>
        <w:spacing w:after="0" w:line="279" w:lineRule="auto"/>
        <w:jc w:val="both"/>
        <w:rPr>
          <w:szCs w:val="22"/>
        </w:rPr>
        <w:pPrChange w:id="3180" w:author="WPS_1699502026" w:date="2025-11-25T23:24:00Z">
          <w:pPr>
            <w:numPr>
              <w:ilvl w:val="0"/>
              <w:numId w:val="2"/>
            </w:numPr>
            <w:jc w:val="both"/>
          </w:pPr>
        </w:pPrChange>
      </w:pPr>
      <w:bookmarkStart w:id="62" w:name="_Ref213944398"/>
      <w:r>
        <w:rPr>
          <w:szCs w:val="22"/>
        </w:rPr>
        <w:t>Chatterjee, S. et al. (2024)</w:t>
      </w:r>
      <w:ins w:id="3181" w:author="AI YIFENG" w:date="2025-11-13T16:37:00Z">
        <w:r>
          <w:rPr>
            <w:rFonts w:hint="eastAsia"/>
            <w:szCs w:val="22"/>
          </w:rPr>
          <w:t>.</w:t>
        </w:r>
      </w:ins>
      <w:r>
        <w:rPr>
          <w:szCs w:val="22"/>
        </w:rPr>
        <w:t xml:space="preserve"> </w:t>
      </w:r>
      <w:del w:id="3182" w:author="AI YIFENG" w:date="2025-11-13T16:37:00Z">
        <w:r>
          <w:rPr>
            <w:szCs w:val="22"/>
          </w:rPr>
          <w:delText>‘</w:delText>
        </w:r>
      </w:del>
      <w:r>
        <w:rPr>
          <w:szCs w:val="22"/>
        </w:rPr>
        <w:t>DDoS-unet: Incorporating temporal information using dynamic dual-channel unet for enhancing super-resolution of dynamic MRI</w:t>
      </w:r>
      <w:del w:id="3183" w:author="AI YIFENG" w:date="2025-11-13T16:37:00Z">
        <w:r>
          <w:rPr>
            <w:szCs w:val="22"/>
          </w:rPr>
          <w:delText>’</w:delText>
        </w:r>
      </w:del>
      <w:r>
        <w:rPr>
          <w:szCs w:val="22"/>
        </w:rPr>
        <w:t>, IEEE Access, 12, pp. 99122–99136. doi:10.1109/access.2024.3427674.</w:t>
      </w:r>
      <w:bookmarkEnd w:id="61"/>
      <w:bookmarkEnd w:id="62"/>
      <w:bookmarkStart w:id="63" w:name="_Ref213947830"/>
    </w:p>
    <w:bookmarkEnd w:id="63"/>
    <w:p w14:paraId="77CB7D02">
      <w:pPr>
        <w:numPr>
          <w:ilvl w:val="0"/>
          <w:numId w:val="2"/>
        </w:numPr>
        <w:jc w:val="both"/>
        <w:rPr>
          <w:del w:id="3184" w:author="WPS_1699502026" w:date="2025-11-25T23:24:00Z"/>
        </w:rPr>
      </w:pPr>
      <w:bookmarkStart w:id="64" w:name="_Ref213943226"/>
      <w:r>
        <w:t xml:space="preserve">Shaw, P., Uszkoreit, J., &amp; Vaswani, A. (2018). Self-attention with relative position representations. </w:t>
      </w:r>
      <w:r>
        <w:rPr>
          <w:i/>
          <w:iCs/>
        </w:rPr>
        <w:t>arXiv preprint arXiv:1803.02155</w:t>
      </w:r>
      <w:r>
        <w:t>.</w:t>
      </w:r>
      <w:bookmarkEnd w:id="64"/>
    </w:p>
    <w:p w14:paraId="5487AA3D">
      <w:pPr>
        <w:numPr>
          <w:ilvl w:val="0"/>
          <w:numId w:val="2"/>
        </w:numPr>
        <w:jc w:val="both"/>
        <w:rPr>
          <w:del w:id="3186" w:author="WPS_1699502026" w:date="2025-11-25T23:24:00Z"/>
        </w:rPr>
        <w:pPrChange w:id="3185" w:author="WPS_1699502026" w:date="2025-11-25T23:24:00Z">
          <w:pPr/>
        </w:pPrChange>
      </w:pPr>
    </w:p>
    <w:p w14:paraId="739AD161">
      <w:pPr>
        <w:widowControl/>
        <w:numPr>
          <w:ilvl w:val="0"/>
          <w:numId w:val="2"/>
        </w:numPr>
        <w:ind w:firstLine="0"/>
        <w:jc w:val="both"/>
        <w:rPr>
          <w:sz w:val="24"/>
        </w:rPr>
        <w:pPrChange w:id="3187" w:author="WPS_1699502026" w:date="2025-11-25T23:24:00Z">
          <w:pPr>
            <w:widowControl/>
            <w:ind w:firstLine="360"/>
            <w:jc w:val="both"/>
          </w:pPr>
        </w:pPrChange>
      </w:pPr>
    </w:p>
    <w:sectPr>
      <w:pgSz w:w="11906" w:h="16838"/>
      <w:pgMar w:top="1440" w:right="1800" w:bottom="1440" w:left="1800" w:header="851" w:footer="992" w:gutter="0"/>
      <w:lnNumType w:countBy="1" w:restart="continuous"/>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ccdon" w:date="2025-08-14T13:18:00Z" w:initials="">
    <w:p w14:paraId="167C0058">
      <w:pPr>
        <w:pStyle w:val="11"/>
      </w:pPr>
      <w:r>
        <w:t>Naturally, airfoils have numerous applications. Hence, the discussion must be specific.</w:t>
      </w:r>
    </w:p>
  </w:comment>
  <w:comment w:id="1" w:author="Accdon" w:date="2025-08-14T13:18:00Z" w:initials="">
    <w:p w14:paraId="748F249B">
      <w:pPr>
        <w:pStyle w:val="11"/>
      </w:pPr>
      <w:r>
        <w:t xml:space="preserve">This was revised to employ an appropriate acronym, because AoAs (literally </w:t>
      </w:r>
      <w:r>
        <w:rPr>
          <w:i/>
        </w:rPr>
        <w:t>angle of attacks</w:t>
      </w:r>
      <w:r>
        <w:t xml:space="preserve">) cannot be applied for </w:t>
      </w:r>
      <w:r>
        <w:rPr>
          <w:i/>
        </w:rPr>
        <w:t>angles of attack</w:t>
      </w:r>
      <w:r>
        <w:t>). Changes of this nature have been made throughout.</w:t>
      </w:r>
    </w:p>
  </w:comment>
  <w:comment w:id="2" w:author="ZHANG, Henryfo [ME]" w:date="2025-11-11T22:46:00Z" w:initials="HZ">
    <w:p w14:paraId="5D8E11EE">
      <w:pPr>
        <w:pStyle w:val="11"/>
      </w:pPr>
      <w:r>
        <w:t>4-p</w:t>
      </w:r>
    </w:p>
  </w:comment>
  <w:comment w:id="3" w:author="ZHANG, Henryfo [ME]" w:date="2025-11-11T22:58:00Z" w:initials="HZ">
    <w:p w14:paraId="0DCE6D2A">
      <w:pPr>
        <w:pStyle w:val="11"/>
      </w:pPr>
      <w:r>
        <w:rPr>
          <w:rFonts w:hint="eastAsia"/>
        </w:rPr>
        <w:t>高阶谱元法公式和DNS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67C0058" w15:done="0"/>
  <w15:commentEx w15:paraId="748F249B" w15:done="0"/>
  <w15:commentEx w15:paraId="5D8E11EE" w15:done="0"/>
  <w15:commentEx w15:paraId="0DCE6D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MS Mincho">
    <w:altName w:val="Segoe Print"/>
    <w:panose1 w:val="020206090402050803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20B0604020202020204"/>
    <w:charset w:val="00"/>
    <w:family w:val="swiss"/>
    <w:pitch w:val="default"/>
    <w:sig w:usb0="00000000" w:usb1="00000000" w:usb2="00000000" w:usb3="00000000" w:csb0="00000001"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B22E0E"/>
    <w:multiLevelType w:val="multilevel"/>
    <w:tmpl w:val="23B22E0E"/>
    <w:lvl w:ilvl="0" w:tentative="0">
      <w:start w:val="1"/>
      <w:numFmt w:val="decimal"/>
      <w:suff w:val="space"/>
      <w:lvlText w:val="%1."/>
      <w:lvlJc w:val="left"/>
      <w:pPr>
        <w:ind w:left="0" w:firstLine="0"/>
      </w:pPr>
      <w:rPr>
        <w:rFonts w:hint="default" w:ascii="Times New Roman" w:hAnsi="Times New Roman" w:cs="Times New Roman"/>
        <w:color w:val="000000"/>
        <w:sz w:val="22"/>
        <w:szCs w:val="22"/>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1">
    <w:nsid w:val="67F20C3C"/>
    <w:multiLevelType w:val="multilevel"/>
    <w:tmpl w:val="67F20C3C"/>
    <w:lvl w:ilvl="0" w:tentative="0">
      <w:start w:val="1"/>
      <w:numFmt w:val="decimal"/>
      <w:lvlText w:val="%1."/>
      <w:lvlJc w:val="left"/>
      <w:pPr>
        <w:ind w:left="360" w:hanging="360"/>
      </w:pPr>
      <w:rPr>
        <w:rFonts w:hint="default"/>
      </w:r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I YIFENG">
    <w15:presenceInfo w15:providerId="Windows Live" w15:userId="0fb56790aa6f6fd8"/>
  </w15:person>
  <w15:person w15:author="WPS_1699502026">
    <w15:presenceInfo w15:providerId="None" w15:userId="WPS_1699502026"/>
  </w15:person>
  <w15:person w15:author="Accdon">
    <w15:presenceInfo w15:providerId="None" w15:userId="Accdon"/>
  </w15:person>
  <w15:person w15:author="ZHANG, Henryfo [ME]">
    <w15:presenceInfo w15:providerId="AD" w15:userId="S::honzhang@polyu.edu.hk::6bf05928-f938-4768-a05c-35a40b6e55d1"/>
  </w15:person>
  <w15:person w15:author="郭懿嘉">
    <w15:presenceInfo w15:providerId="WPS Office" w15:userId="2221930679"/>
  </w15:person>
  <w15:person w15:author="root">
    <w15:presenceInfo w15:providerId="None" w15:userId="ro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trackRevisions w:val="1"/>
  <w:documentProtection w:enforcement="0"/>
  <w:defaultTabStop w:val="420"/>
  <w:drawingGridHorizontalSpacing w:val="11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JkYWZmNDNjZGMxNWNlYTU2NWUyYzc2MGVlODRkMzQifQ=="/>
  </w:docVars>
  <w:rsids>
    <w:rsidRoot w:val="000E4227"/>
    <w:rsid w:val="000048D4"/>
    <w:rsid w:val="000059FF"/>
    <w:rsid w:val="00010C55"/>
    <w:rsid w:val="000148B7"/>
    <w:rsid w:val="00014A5B"/>
    <w:rsid w:val="00016F27"/>
    <w:rsid w:val="00020096"/>
    <w:rsid w:val="0002035B"/>
    <w:rsid w:val="00021889"/>
    <w:rsid w:val="0002203B"/>
    <w:rsid w:val="00030396"/>
    <w:rsid w:val="000518B4"/>
    <w:rsid w:val="00054945"/>
    <w:rsid w:val="00066AE0"/>
    <w:rsid w:val="00067124"/>
    <w:rsid w:val="00077020"/>
    <w:rsid w:val="000824F3"/>
    <w:rsid w:val="0008718A"/>
    <w:rsid w:val="0009562D"/>
    <w:rsid w:val="000A1720"/>
    <w:rsid w:val="000A2AFE"/>
    <w:rsid w:val="000A5A7C"/>
    <w:rsid w:val="000A5D87"/>
    <w:rsid w:val="000B2108"/>
    <w:rsid w:val="000C1A51"/>
    <w:rsid w:val="000D0F94"/>
    <w:rsid w:val="000E14A6"/>
    <w:rsid w:val="000E4156"/>
    <w:rsid w:val="000E4227"/>
    <w:rsid w:val="000F028E"/>
    <w:rsid w:val="000F10EB"/>
    <w:rsid w:val="000F68F2"/>
    <w:rsid w:val="00105453"/>
    <w:rsid w:val="001313E0"/>
    <w:rsid w:val="0013481C"/>
    <w:rsid w:val="001520A2"/>
    <w:rsid w:val="0015221F"/>
    <w:rsid w:val="001534E1"/>
    <w:rsid w:val="0015655B"/>
    <w:rsid w:val="00157F3F"/>
    <w:rsid w:val="00162C92"/>
    <w:rsid w:val="00173B1B"/>
    <w:rsid w:val="00175652"/>
    <w:rsid w:val="00175718"/>
    <w:rsid w:val="00177ACD"/>
    <w:rsid w:val="00184BBB"/>
    <w:rsid w:val="00191452"/>
    <w:rsid w:val="0019189A"/>
    <w:rsid w:val="001B2A7A"/>
    <w:rsid w:val="001B2DCB"/>
    <w:rsid w:val="001B335C"/>
    <w:rsid w:val="001B7DF8"/>
    <w:rsid w:val="001C6984"/>
    <w:rsid w:val="001D3062"/>
    <w:rsid w:val="001D7D88"/>
    <w:rsid w:val="001E14FD"/>
    <w:rsid w:val="001E4294"/>
    <w:rsid w:val="001F160D"/>
    <w:rsid w:val="001F2EAB"/>
    <w:rsid w:val="001F6BA5"/>
    <w:rsid w:val="002006A2"/>
    <w:rsid w:val="0021775E"/>
    <w:rsid w:val="00221C0B"/>
    <w:rsid w:val="00222814"/>
    <w:rsid w:val="002406A6"/>
    <w:rsid w:val="00247079"/>
    <w:rsid w:val="00256006"/>
    <w:rsid w:val="00274260"/>
    <w:rsid w:val="002746CD"/>
    <w:rsid w:val="00274F68"/>
    <w:rsid w:val="00276FEA"/>
    <w:rsid w:val="00277C58"/>
    <w:rsid w:val="00277E80"/>
    <w:rsid w:val="00285943"/>
    <w:rsid w:val="0028779B"/>
    <w:rsid w:val="00293B67"/>
    <w:rsid w:val="002A0356"/>
    <w:rsid w:val="002A099C"/>
    <w:rsid w:val="002B0542"/>
    <w:rsid w:val="002B0FEA"/>
    <w:rsid w:val="002B1D75"/>
    <w:rsid w:val="002C0CE6"/>
    <w:rsid w:val="002C427F"/>
    <w:rsid w:val="002D27B2"/>
    <w:rsid w:val="002D3450"/>
    <w:rsid w:val="002D3F3F"/>
    <w:rsid w:val="002D5093"/>
    <w:rsid w:val="002E0DBB"/>
    <w:rsid w:val="002E28ED"/>
    <w:rsid w:val="002E2AE2"/>
    <w:rsid w:val="002E2CB7"/>
    <w:rsid w:val="002E2F62"/>
    <w:rsid w:val="002E3CB0"/>
    <w:rsid w:val="002E46A2"/>
    <w:rsid w:val="002F3598"/>
    <w:rsid w:val="002F78A7"/>
    <w:rsid w:val="00303A93"/>
    <w:rsid w:val="00303B0F"/>
    <w:rsid w:val="003071C6"/>
    <w:rsid w:val="00314FE3"/>
    <w:rsid w:val="0032569C"/>
    <w:rsid w:val="003256B4"/>
    <w:rsid w:val="003331B2"/>
    <w:rsid w:val="00336B5D"/>
    <w:rsid w:val="003637E5"/>
    <w:rsid w:val="00367228"/>
    <w:rsid w:val="00367DC9"/>
    <w:rsid w:val="00371BF2"/>
    <w:rsid w:val="00375411"/>
    <w:rsid w:val="003776D2"/>
    <w:rsid w:val="003901A6"/>
    <w:rsid w:val="00391309"/>
    <w:rsid w:val="00394D68"/>
    <w:rsid w:val="00397697"/>
    <w:rsid w:val="003A1AEF"/>
    <w:rsid w:val="003A2A96"/>
    <w:rsid w:val="003A442C"/>
    <w:rsid w:val="003A44DA"/>
    <w:rsid w:val="003B1BAA"/>
    <w:rsid w:val="003B2B8F"/>
    <w:rsid w:val="003B3426"/>
    <w:rsid w:val="003B7622"/>
    <w:rsid w:val="003B776F"/>
    <w:rsid w:val="003C7BFC"/>
    <w:rsid w:val="003D3729"/>
    <w:rsid w:val="003F16C5"/>
    <w:rsid w:val="003F2B91"/>
    <w:rsid w:val="00401595"/>
    <w:rsid w:val="00401F88"/>
    <w:rsid w:val="00410ADF"/>
    <w:rsid w:val="004117A3"/>
    <w:rsid w:val="004146B3"/>
    <w:rsid w:val="00420377"/>
    <w:rsid w:val="00423B70"/>
    <w:rsid w:val="00423DE3"/>
    <w:rsid w:val="004326BB"/>
    <w:rsid w:val="00436C2B"/>
    <w:rsid w:val="0043740A"/>
    <w:rsid w:val="00447122"/>
    <w:rsid w:val="00461A83"/>
    <w:rsid w:val="00461E9B"/>
    <w:rsid w:val="004728F3"/>
    <w:rsid w:val="00477514"/>
    <w:rsid w:val="0048557B"/>
    <w:rsid w:val="00492BAC"/>
    <w:rsid w:val="004961D4"/>
    <w:rsid w:val="004A3CF4"/>
    <w:rsid w:val="004A5EAD"/>
    <w:rsid w:val="004B1EBD"/>
    <w:rsid w:val="004C71EB"/>
    <w:rsid w:val="004D7BAA"/>
    <w:rsid w:val="004E0400"/>
    <w:rsid w:val="004E11BA"/>
    <w:rsid w:val="004F19EB"/>
    <w:rsid w:val="004F4A59"/>
    <w:rsid w:val="005040F7"/>
    <w:rsid w:val="0051037B"/>
    <w:rsid w:val="00510886"/>
    <w:rsid w:val="00513990"/>
    <w:rsid w:val="00525803"/>
    <w:rsid w:val="00530F46"/>
    <w:rsid w:val="00535A07"/>
    <w:rsid w:val="005525DB"/>
    <w:rsid w:val="005530DB"/>
    <w:rsid w:val="005545F6"/>
    <w:rsid w:val="00554A91"/>
    <w:rsid w:val="005625D2"/>
    <w:rsid w:val="0056327C"/>
    <w:rsid w:val="0056420E"/>
    <w:rsid w:val="00591BE4"/>
    <w:rsid w:val="00595BD6"/>
    <w:rsid w:val="00597882"/>
    <w:rsid w:val="005A1603"/>
    <w:rsid w:val="005B6B93"/>
    <w:rsid w:val="005B7D27"/>
    <w:rsid w:val="005D42BF"/>
    <w:rsid w:val="005D6AA4"/>
    <w:rsid w:val="005E348C"/>
    <w:rsid w:val="005E42F3"/>
    <w:rsid w:val="005E7009"/>
    <w:rsid w:val="005F2701"/>
    <w:rsid w:val="005F4445"/>
    <w:rsid w:val="00601EF3"/>
    <w:rsid w:val="00612FC7"/>
    <w:rsid w:val="00614592"/>
    <w:rsid w:val="00616420"/>
    <w:rsid w:val="00624137"/>
    <w:rsid w:val="00625C1F"/>
    <w:rsid w:val="00630228"/>
    <w:rsid w:val="00632C4A"/>
    <w:rsid w:val="00646F18"/>
    <w:rsid w:val="00662038"/>
    <w:rsid w:val="00663E40"/>
    <w:rsid w:val="00673033"/>
    <w:rsid w:val="0067657C"/>
    <w:rsid w:val="00676B04"/>
    <w:rsid w:val="00676E73"/>
    <w:rsid w:val="0068146D"/>
    <w:rsid w:val="0068424C"/>
    <w:rsid w:val="006869C9"/>
    <w:rsid w:val="00693F2B"/>
    <w:rsid w:val="006A1A79"/>
    <w:rsid w:val="006A2916"/>
    <w:rsid w:val="006A2B66"/>
    <w:rsid w:val="006A3004"/>
    <w:rsid w:val="006A4650"/>
    <w:rsid w:val="006A70B8"/>
    <w:rsid w:val="006B5877"/>
    <w:rsid w:val="006C5A00"/>
    <w:rsid w:val="006C71B2"/>
    <w:rsid w:val="006D3E7C"/>
    <w:rsid w:val="006D68E0"/>
    <w:rsid w:val="006E637C"/>
    <w:rsid w:val="006F466E"/>
    <w:rsid w:val="006F767B"/>
    <w:rsid w:val="00703AE2"/>
    <w:rsid w:val="00705552"/>
    <w:rsid w:val="00713267"/>
    <w:rsid w:val="007155BB"/>
    <w:rsid w:val="00715A59"/>
    <w:rsid w:val="00716CA1"/>
    <w:rsid w:val="0072118D"/>
    <w:rsid w:val="00722D58"/>
    <w:rsid w:val="00726642"/>
    <w:rsid w:val="007305C4"/>
    <w:rsid w:val="0073336E"/>
    <w:rsid w:val="0074416A"/>
    <w:rsid w:val="007473F1"/>
    <w:rsid w:val="007568B3"/>
    <w:rsid w:val="00761EDB"/>
    <w:rsid w:val="00762236"/>
    <w:rsid w:val="00765A94"/>
    <w:rsid w:val="00772E39"/>
    <w:rsid w:val="007751B6"/>
    <w:rsid w:val="007760AB"/>
    <w:rsid w:val="00785655"/>
    <w:rsid w:val="00793CBE"/>
    <w:rsid w:val="007B2E9D"/>
    <w:rsid w:val="007D2F0A"/>
    <w:rsid w:val="007D30FA"/>
    <w:rsid w:val="007E461D"/>
    <w:rsid w:val="007E677D"/>
    <w:rsid w:val="007E7BC1"/>
    <w:rsid w:val="007F0AFE"/>
    <w:rsid w:val="007F4208"/>
    <w:rsid w:val="00815D6D"/>
    <w:rsid w:val="00817A3B"/>
    <w:rsid w:val="00817F6C"/>
    <w:rsid w:val="0082046B"/>
    <w:rsid w:val="0082323D"/>
    <w:rsid w:val="00832FF8"/>
    <w:rsid w:val="00833882"/>
    <w:rsid w:val="00836D93"/>
    <w:rsid w:val="008408A1"/>
    <w:rsid w:val="008474CD"/>
    <w:rsid w:val="00853981"/>
    <w:rsid w:val="00853D99"/>
    <w:rsid w:val="00855FC5"/>
    <w:rsid w:val="0086265E"/>
    <w:rsid w:val="008778E6"/>
    <w:rsid w:val="008828B1"/>
    <w:rsid w:val="00886251"/>
    <w:rsid w:val="00897056"/>
    <w:rsid w:val="008A1008"/>
    <w:rsid w:val="008A6B82"/>
    <w:rsid w:val="008D1976"/>
    <w:rsid w:val="008E76C6"/>
    <w:rsid w:val="008F0A26"/>
    <w:rsid w:val="008F0EBC"/>
    <w:rsid w:val="008F4880"/>
    <w:rsid w:val="00901F49"/>
    <w:rsid w:val="00911505"/>
    <w:rsid w:val="00923C2D"/>
    <w:rsid w:val="00936C75"/>
    <w:rsid w:val="00937B54"/>
    <w:rsid w:val="00940550"/>
    <w:rsid w:val="00942C0D"/>
    <w:rsid w:val="0095370C"/>
    <w:rsid w:val="009631E0"/>
    <w:rsid w:val="009744A6"/>
    <w:rsid w:val="00987444"/>
    <w:rsid w:val="00987F4B"/>
    <w:rsid w:val="00991571"/>
    <w:rsid w:val="009920C4"/>
    <w:rsid w:val="00997004"/>
    <w:rsid w:val="009A3A91"/>
    <w:rsid w:val="009A46DA"/>
    <w:rsid w:val="009A4A70"/>
    <w:rsid w:val="009A4D59"/>
    <w:rsid w:val="009B3878"/>
    <w:rsid w:val="009B765E"/>
    <w:rsid w:val="009B7D4D"/>
    <w:rsid w:val="009B7D9C"/>
    <w:rsid w:val="009C083C"/>
    <w:rsid w:val="009C2319"/>
    <w:rsid w:val="009C35C0"/>
    <w:rsid w:val="009D11B8"/>
    <w:rsid w:val="009D61D2"/>
    <w:rsid w:val="009E0906"/>
    <w:rsid w:val="009E0F81"/>
    <w:rsid w:val="009E3018"/>
    <w:rsid w:val="009F2D27"/>
    <w:rsid w:val="009F3FAF"/>
    <w:rsid w:val="009F48F1"/>
    <w:rsid w:val="00A1456B"/>
    <w:rsid w:val="00A14CA9"/>
    <w:rsid w:val="00A14ECD"/>
    <w:rsid w:val="00A152BA"/>
    <w:rsid w:val="00A3115E"/>
    <w:rsid w:val="00A34B80"/>
    <w:rsid w:val="00A42B9A"/>
    <w:rsid w:val="00A43A19"/>
    <w:rsid w:val="00A44D27"/>
    <w:rsid w:val="00A45DA6"/>
    <w:rsid w:val="00A527A6"/>
    <w:rsid w:val="00A626C2"/>
    <w:rsid w:val="00A65443"/>
    <w:rsid w:val="00A6638C"/>
    <w:rsid w:val="00A9195C"/>
    <w:rsid w:val="00A939D4"/>
    <w:rsid w:val="00AC0347"/>
    <w:rsid w:val="00AC6864"/>
    <w:rsid w:val="00AC6A1B"/>
    <w:rsid w:val="00AD66F1"/>
    <w:rsid w:val="00AE5314"/>
    <w:rsid w:val="00AE5B63"/>
    <w:rsid w:val="00AE5FAF"/>
    <w:rsid w:val="00B16D3A"/>
    <w:rsid w:val="00B17481"/>
    <w:rsid w:val="00B22F3C"/>
    <w:rsid w:val="00B23B1A"/>
    <w:rsid w:val="00B33A62"/>
    <w:rsid w:val="00B33E18"/>
    <w:rsid w:val="00B57429"/>
    <w:rsid w:val="00B60350"/>
    <w:rsid w:val="00B73595"/>
    <w:rsid w:val="00B7711A"/>
    <w:rsid w:val="00B900B1"/>
    <w:rsid w:val="00B93E72"/>
    <w:rsid w:val="00B948BD"/>
    <w:rsid w:val="00BB1864"/>
    <w:rsid w:val="00BB35B6"/>
    <w:rsid w:val="00BB4D85"/>
    <w:rsid w:val="00BB5DD0"/>
    <w:rsid w:val="00BC148A"/>
    <w:rsid w:val="00BC177F"/>
    <w:rsid w:val="00BC442C"/>
    <w:rsid w:val="00BD314B"/>
    <w:rsid w:val="00BD6483"/>
    <w:rsid w:val="00BD6E3A"/>
    <w:rsid w:val="00BD759C"/>
    <w:rsid w:val="00BD794D"/>
    <w:rsid w:val="00BE7EA0"/>
    <w:rsid w:val="00BF2280"/>
    <w:rsid w:val="00BF70AF"/>
    <w:rsid w:val="00C01549"/>
    <w:rsid w:val="00C23434"/>
    <w:rsid w:val="00C32D71"/>
    <w:rsid w:val="00C34486"/>
    <w:rsid w:val="00C4384E"/>
    <w:rsid w:val="00C4470F"/>
    <w:rsid w:val="00C460AE"/>
    <w:rsid w:val="00C51802"/>
    <w:rsid w:val="00C52E6A"/>
    <w:rsid w:val="00C55BF3"/>
    <w:rsid w:val="00C57418"/>
    <w:rsid w:val="00C579FD"/>
    <w:rsid w:val="00C7636A"/>
    <w:rsid w:val="00C8567B"/>
    <w:rsid w:val="00C86635"/>
    <w:rsid w:val="00C967BE"/>
    <w:rsid w:val="00CA4B35"/>
    <w:rsid w:val="00CA5267"/>
    <w:rsid w:val="00CB1C47"/>
    <w:rsid w:val="00CB2DDB"/>
    <w:rsid w:val="00CC0C59"/>
    <w:rsid w:val="00CC358C"/>
    <w:rsid w:val="00CC4124"/>
    <w:rsid w:val="00CD561F"/>
    <w:rsid w:val="00CD68FA"/>
    <w:rsid w:val="00CE28B6"/>
    <w:rsid w:val="00CE2FB8"/>
    <w:rsid w:val="00CE79E5"/>
    <w:rsid w:val="00D110C5"/>
    <w:rsid w:val="00D11842"/>
    <w:rsid w:val="00D20580"/>
    <w:rsid w:val="00D26207"/>
    <w:rsid w:val="00D27392"/>
    <w:rsid w:val="00D42D02"/>
    <w:rsid w:val="00D42E09"/>
    <w:rsid w:val="00D47719"/>
    <w:rsid w:val="00D57147"/>
    <w:rsid w:val="00D66DE8"/>
    <w:rsid w:val="00D739AC"/>
    <w:rsid w:val="00D76C65"/>
    <w:rsid w:val="00D77704"/>
    <w:rsid w:val="00D82B7C"/>
    <w:rsid w:val="00D836E5"/>
    <w:rsid w:val="00D9393E"/>
    <w:rsid w:val="00DA398D"/>
    <w:rsid w:val="00DA79D7"/>
    <w:rsid w:val="00DB14DF"/>
    <w:rsid w:val="00DB5FF4"/>
    <w:rsid w:val="00DC1539"/>
    <w:rsid w:val="00DC434B"/>
    <w:rsid w:val="00DE51E4"/>
    <w:rsid w:val="00E16294"/>
    <w:rsid w:val="00E22B63"/>
    <w:rsid w:val="00E25799"/>
    <w:rsid w:val="00E25B53"/>
    <w:rsid w:val="00E40F6E"/>
    <w:rsid w:val="00E43976"/>
    <w:rsid w:val="00E44588"/>
    <w:rsid w:val="00E46F98"/>
    <w:rsid w:val="00E53A97"/>
    <w:rsid w:val="00E5549E"/>
    <w:rsid w:val="00E70695"/>
    <w:rsid w:val="00E72857"/>
    <w:rsid w:val="00E737AA"/>
    <w:rsid w:val="00E74BB3"/>
    <w:rsid w:val="00E83F3B"/>
    <w:rsid w:val="00E842A1"/>
    <w:rsid w:val="00E860DF"/>
    <w:rsid w:val="00E86F40"/>
    <w:rsid w:val="00E872D2"/>
    <w:rsid w:val="00E90037"/>
    <w:rsid w:val="00E95678"/>
    <w:rsid w:val="00E97A62"/>
    <w:rsid w:val="00EC1775"/>
    <w:rsid w:val="00EC3BEC"/>
    <w:rsid w:val="00ED19F1"/>
    <w:rsid w:val="00ED4A7F"/>
    <w:rsid w:val="00ED5E95"/>
    <w:rsid w:val="00ED7034"/>
    <w:rsid w:val="00EE488F"/>
    <w:rsid w:val="00EF44E6"/>
    <w:rsid w:val="00F05C04"/>
    <w:rsid w:val="00F062E2"/>
    <w:rsid w:val="00F11167"/>
    <w:rsid w:val="00F11E70"/>
    <w:rsid w:val="00F21FFC"/>
    <w:rsid w:val="00F31C17"/>
    <w:rsid w:val="00F53C86"/>
    <w:rsid w:val="00F600BB"/>
    <w:rsid w:val="00F60D9A"/>
    <w:rsid w:val="00F67E92"/>
    <w:rsid w:val="00F740D1"/>
    <w:rsid w:val="00F74CBA"/>
    <w:rsid w:val="00F76388"/>
    <w:rsid w:val="00F768D1"/>
    <w:rsid w:val="00F82906"/>
    <w:rsid w:val="00F8791D"/>
    <w:rsid w:val="00F87FEA"/>
    <w:rsid w:val="00F9527B"/>
    <w:rsid w:val="00F96C1A"/>
    <w:rsid w:val="00FA02B7"/>
    <w:rsid w:val="00FA3B86"/>
    <w:rsid w:val="00FA4D59"/>
    <w:rsid w:val="00FB4ACD"/>
    <w:rsid w:val="00FB5C09"/>
    <w:rsid w:val="00FC241D"/>
    <w:rsid w:val="00FC34CB"/>
    <w:rsid w:val="00FC4C5F"/>
    <w:rsid w:val="00FD2C12"/>
    <w:rsid w:val="00FD5310"/>
    <w:rsid w:val="00FD6D7D"/>
    <w:rsid w:val="00FD7B12"/>
    <w:rsid w:val="00FE104C"/>
    <w:rsid w:val="00FE1182"/>
    <w:rsid w:val="00FE5E76"/>
    <w:rsid w:val="00FE75F2"/>
    <w:rsid w:val="00FF01C8"/>
    <w:rsid w:val="00FF09DB"/>
    <w:rsid w:val="00FF0FB4"/>
    <w:rsid w:val="00FF6568"/>
    <w:rsid w:val="11123E77"/>
    <w:rsid w:val="114853B0"/>
    <w:rsid w:val="19664653"/>
    <w:rsid w:val="2C63791F"/>
    <w:rsid w:val="39EF7CDB"/>
    <w:rsid w:val="40C53213"/>
    <w:rsid w:val="5C4A3C42"/>
    <w:rsid w:val="7F4406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semiHidden="0"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78" w:lineRule="auto"/>
    </w:pPr>
    <w:rPr>
      <w:rFonts w:ascii="Times New Roman" w:hAnsi="Times New Roman" w:eastAsiaTheme="minorEastAsia" w:cstheme="minorBidi"/>
      <w:kern w:val="2"/>
      <w:sz w:val="22"/>
      <w:szCs w:val="24"/>
      <w:lang w:val="en-US" w:eastAsia="zh-CN" w:bidi="ar-SA"/>
      <w14:ligatures w14:val="standardContextual"/>
    </w:rPr>
  </w:style>
  <w:style w:type="paragraph" w:styleId="2">
    <w:name w:val="heading 1"/>
    <w:basedOn w:val="1"/>
    <w:next w:val="1"/>
    <w:link w:val="24"/>
    <w:qFormat/>
    <w:uiPriority w:val="9"/>
    <w:pPr>
      <w:keepNext/>
      <w:keepLines/>
      <w:spacing w:before="480" w:after="80"/>
      <w:outlineLvl w:val="0"/>
    </w:pPr>
    <w:rPr>
      <w:rFonts w:asciiTheme="majorHAnsi" w:hAnsiTheme="majorHAnsi" w:eastAsiaTheme="majorEastAsia" w:cstheme="majorBidi"/>
      <w:color w:val="2F5597" w:themeColor="accent1" w:themeShade="BF"/>
      <w:sz w:val="48"/>
      <w:szCs w:val="48"/>
    </w:rPr>
  </w:style>
  <w:style w:type="paragraph" w:styleId="3">
    <w:name w:val="heading 2"/>
    <w:basedOn w:val="1"/>
    <w:next w:val="1"/>
    <w:link w:val="25"/>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40"/>
      <w:szCs w:val="40"/>
    </w:rPr>
  </w:style>
  <w:style w:type="paragraph" w:styleId="4">
    <w:name w:val="heading 3"/>
    <w:basedOn w:val="1"/>
    <w:next w:val="1"/>
    <w:link w:val="26"/>
    <w:semiHidden/>
    <w:unhideWhenUsed/>
    <w:qFormat/>
    <w:uiPriority w:val="9"/>
    <w:pPr>
      <w:keepNext/>
      <w:keepLines/>
      <w:spacing w:before="160" w:after="80"/>
      <w:outlineLvl w:val="2"/>
    </w:pPr>
    <w:rPr>
      <w:rFonts w:asciiTheme="majorHAnsi" w:hAnsiTheme="majorHAnsi" w:eastAsiaTheme="majorEastAsia" w:cstheme="majorBidi"/>
      <w:color w:val="2F5597" w:themeColor="accent1" w:themeShade="BF"/>
      <w:sz w:val="32"/>
      <w:szCs w:val="32"/>
    </w:rPr>
  </w:style>
  <w:style w:type="paragraph" w:styleId="5">
    <w:name w:val="heading 4"/>
    <w:basedOn w:val="1"/>
    <w:next w:val="1"/>
    <w:link w:val="27"/>
    <w:semiHidden/>
    <w:unhideWhenUsed/>
    <w:qFormat/>
    <w:uiPriority w:val="9"/>
    <w:pPr>
      <w:keepNext/>
      <w:keepLines/>
      <w:spacing w:before="80" w:after="40"/>
      <w:outlineLvl w:val="3"/>
    </w:pPr>
    <w:rPr>
      <w:rFonts w:cstheme="majorBidi"/>
      <w:color w:val="2F5597" w:themeColor="accent1" w:themeShade="BF"/>
      <w:sz w:val="28"/>
      <w:szCs w:val="28"/>
    </w:rPr>
  </w:style>
  <w:style w:type="paragraph" w:styleId="6">
    <w:name w:val="heading 5"/>
    <w:basedOn w:val="1"/>
    <w:next w:val="1"/>
    <w:link w:val="28"/>
    <w:semiHidden/>
    <w:unhideWhenUsed/>
    <w:qFormat/>
    <w:uiPriority w:val="9"/>
    <w:pPr>
      <w:keepNext/>
      <w:keepLines/>
      <w:spacing w:before="80" w:after="40"/>
      <w:outlineLvl w:val="4"/>
    </w:pPr>
    <w:rPr>
      <w:rFonts w:cstheme="majorBidi"/>
      <w:color w:val="2F5597" w:themeColor="accent1" w:themeShade="BF"/>
      <w:sz w:val="24"/>
    </w:rPr>
  </w:style>
  <w:style w:type="paragraph" w:styleId="7">
    <w:name w:val="heading 6"/>
    <w:basedOn w:val="1"/>
    <w:next w:val="1"/>
    <w:link w:val="29"/>
    <w:semiHidden/>
    <w:unhideWhenUsed/>
    <w:qFormat/>
    <w:uiPriority w:val="9"/>
    <w:pPr>
      <w:keepNext/>
      <w:keepLines/>
      <w:spacing w:before="40" w:after="0"/>
      <w:outlineLvl w:val="5"/>
    </w:pPr>
    <w:rPr>
      <w:rFonts w:cstheme="majorBidi"/>
      <w:b/>
      <w:bCs/>
      <w:color w:val="2F5597" w:themeColor="accent1" w:themeShade="BF"/>
    </w:rPr>
  </w:style>
  <w:style w:type="paragraph" w:styleId="8">
    <w:name w:val="heading 7"/>
    <w:basedOn w:val="1"/>
    <w:next w:val="1"/>
    <w:link w:val="30"/>
    <w:semiHidden/>
    <w:unhideWhenUsed/>
    <w:qFormat/>
    <w:uiPriority w:val="9"/>
    <w:pPr>
      <w:keepNext/>
      <w:keepLines/>
      <w:spacing w:before="40" w:after="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1"/>
    <w:semiHidden/>
    <w:unhideWhenUsed/>
    <w:qFormat/>
    <w:uiPriority w:val="9"/>
    <w:pPr>
      <w:keepNext/>
      <w:keepLines/>
      <w:spacing w:after="0"/>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2"/>
    <w:semiHidden/>
    <w:unhideWhenUsed/>
    <w:qFormat/>
    <w:uiPriority w:val="9"/>
    <w:pPr>
      <w:keepNext/>
      <w:keepLines/>
      <w:spacing w:after="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0">
    <w:name w:val="Default Paragraph Font"/>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link w:val="50"/>
    <w:unhideWhenUsed/>
    <w:qFormat/>
    <w:uiPriority w:val="0"/>
  </w:style>
  <w:style w:type="paragraph" w:styleId="12">
    <w:name w:val="footer"/>
    <w:basedOn w:val="1"/>
    <w:link w:val="48"/>
    <w:unhideWhenUsed/>
    <w:qFormat/>
    <w:uiPriority w:val="99"/>
    <w:pPr>
      <w:tabs>
        <w:tab w:val="center" w:pos="4153"/>
        <w:tab w:val="right" w:pos="8306"/>
      </w:tabs>
      <w:snapToGrid w:val="0"/>
      <w:spacing w:line="240" w:lineRule="auto"/>
    </w:pPr>
    <w:rPr>
      <w:sz w:val="18"/>
      <w:szCs w:val="18"/>
    </w:rPr>
  </w:style>
  <w:style w:type="paragraph" w:styleId="13">
    <w:name w:val="header"/>
    <w:basedOn w:val="1"/>
    <w:link w:val="47"/>
    <w:unhideWhenUsed/>
    <w:qFormat/>
    <w:uiPriority w:val="99"/>
    <w:pPr>
      <w:tabs>
        <w:tab w:val="center" w:pos="4153"/>
        <w:tab w:val="right" w:pos="8306"/>
      </w:tabs>
      <w:snapToGrid w:val="0"/>
      <w:spacing w:line="240" w:lineRule="auto"/>
      <w:jc w:val="center"/>
    </w:pPr>
    <w:rPr>
      <w:sz w:val="18"/>
      <w:szCs w:val="18"/>
    </w:rPr>
  </w:style>
  <w:style w:type="paragraph" w:styleId="14">
    <w:name w:val="Subtitle"/>
    <w:basedOn w:val="1"/>
    <w:next w:val="1"/>
    <w:link w:val="34"/>
    <w:qFormat/>
    <w:uiPriority w:val="11"/>
    <w:pPr>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5">
    <w:name w:val="Normal (Web)"/>
    <w:basedOn w:val="1"/>
    <w:unhideWhenUsed/>
    <w:qFormat/>
    <w:uiPriority w:val="99"/>
    <w:pPr>
      <w:widowControl/>
      <w:spacing w:before="100" w:beforeAutospacing="1" w:after="100" w:afterAutospacing="1" w:line="240" w:lineRule="auto"/>
    </w:pPr>
    <w:rPr>
      <w:rFonts w:ascii="宋体" w:hAnsi="宋体" w:eastAsia="宋体" w:cs="宋体"/>
      <w:kern w:val="0"/>
      <w:sz w:val="24"/>
      <w14:ligatures w14:val="none"/>
    </w:rPr>
  </w:style>
  <w:style w:type="paragraph" w:styleId="16">
    <w:name w:val="Title"/>
    <w:basedOn w:val="1"/>
    <w:next w:val="1"/>
    <w:link w:val="33"/>
    <w:qFormat/>
    <w:uiPriority w:val="10"/>
    <w:pPr>
      <w:spacing w:after="80" w:line="240" w:lineRule="auto"/>
      <w:contextualSpacing/>
      <w:jc w:val="center"/>
    </w:pPr>
    <w:rPr>
      <w:rFonts w:asciiTheme="majorHAnsi" w:hAnsiTheme="majorHAnsi" w:eastAsiaTheme="majorEastAsia" w:cstheme="majorBidi"/>
      <w:spacing w:val="-10"/>
      <w:kern w:val="28"/>
      <w:sz w:val="56"/>
      <w:szCs w:val="56"/>
    </w:rPr>
  </w:style>
  <w:style w:type="paragraph" w:styleId="17">
    <w:name w:val="annotation subject"/>
    <w:basedOn w:val="11"/>
    <w:next w:val="11"/>
    <w:link w:val="51"/>
    <w:semiHidden/>
    <w:unhideWhenUsed/>
    <w:qFormat/>
    <w:uiPriority w:val="99"/>
    <w:rPr>
      <w:b/>
      <w:bCs/>
    </w:rPr>
  </w:style>
  <w:style w:type="table" w:styleId="19">
    <w:name w:val="Table Grid"/>
    <w:basedOn w:val="18"/>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line number"/>
    <w:basedOn w:val="20"/>
    <w:semiHidden/>
    <w:unhideWhenUsed/>
    <w:qFormat/>
    <w:uiPriority w:val="99"/>
  </w:style>
  <w:style w:type="character" w:styleId="22">
    <w:name w:val="Hyperlink"/>
    <w:basedOn w:val="20"/>
    <w:unhideWhenUsed/>
    <w:qFormat/>
    <w:uiPriority w:val="99"/>
    <w:rPr>
      <w:color w:val="0563C1" w:themeColor="hyperlink"/>
      <w:u w:val="single"/>
      <w14:textFill>
        <w14:solidFill>
          <w14:schemeClr w14:val="hlink"/>
        </w14:solidFill>
      </w14:textFill>
    </w:rPr>
  </w:style>
  <w:style w:type="character" w:styleId="23">
    <w:name w:val="annotation reference"/>
    <w:basedOn w:val="20"/>
    <w:unhideWhenUsed/>
    <w:qFormat/>
    <w:uiPriority w:val="0"/>
    <w:rPr>
      <w:sz w:val="21"/>
      <w:szCs w:val="21"/>
    </w:rPr>
  </w:style>
  <w:style w:type="character" w:customStyle="1" w:styleId="24">
    <w:name w:val="标题 1 字符"/>
    <w:basedOn w:val="20"/>
    <w:link w:val="2"/>
    <w:qFormat/>
    <w:uiPriority w:val="9"/>
    <w:rPr>
      <w:rFonts w:asciiTheme="majorHAnsi" w:hAnsiTheme="majorHAnsi" w:eastAsiaTheme="majorEastAsia" w:cstheme="majorBidi"/>
      <w:color w:val="2F5597" w:themeColor="accent1" w:themeShade="BF"/>
      <w:sz w:val="48"/>
      <w:szCs w:val="48"/>
    </w:rPr>
  </w:style>
  <w:style w:type="character" w:customStyle="1" w:styleId="25">
    <w:name w:val="标题 2 字符"/>
    <w:basedOn w:val="20"/>
    <w:link w:val="3"/>
    <w:qFormat/>
    <w:uiPriority w:val="9"/>
    <w:rPr>
      <w:rFonts w:asciiTheme="majorHAnsi" w:hAnsiTheme="majorHAnsi" w:eastAsiaTheme="majorEastAsia" w:cstheme="majorBidi"/>
      <w:color w:val="2F5597" w:themeColor="accent1" w:themeShade="BF"/>
      <w:sz w:val="40"/>
      <w:szCs w:val="40"/>
    </w:rPr>
  </w:style>
  <w:style w:type="character" w:customStyle="1" w:styleId="26">
    <w:name w:val="标题 3 字符"/>
    <w:basedOn w:val="20"/>
    <w:link w:val="4"/>
    <w:semiHidden/>
    <w:qFormat/>
    <w:uiPriority w:val="9"/>
    <w:rPr>
      <w:rFonts w:asciiTheme="majorHAnsi" w:hAnsiTheme="majorHAnsi" w:eastAsiaTheme="majorEastAsia" w:cstheme="majorBidi"/>
      <w:color w:val="2F5597" w:themeColor="accent1" w:themeShade="BF"/>
      <w:sz w:val="32"/>
      <w:szCs w:val="32"/>
    </w:rPr>
  </w:style>
  <w:style w:type="character" w:customStyle="1" w:styleId="27">
    <w:name w:val="标题 4 字符"/>
    <w:basedOn w:val="20"/>
    <w:link w:val="5"/>
    <w:semiHidden/>
    <w:qFormat/>
    <w:uiPriority w:val="9"/>
    <w:rPr>
      <w:rFonts w:cstheme="majorBidi"/>
      <w:color w:val="2F5597" w:themeColor="accent1" w:themeShade="BF"/>
      <w:sz w:val="28"/>
      <w:szCs w:val="28"/>
    </w:rPr>
  </w:style>
  <w:style w:type="character" w:customStyle="1" w:styleId="28">
    <w:name w:val="标题 5 字符"/>
    <w:basedOn w:val="20"/>
    <w:link w:val="6"/>
    <w:semiHidden/>
    <w:qFormat/>
    <w:uiPriority w:val="9"/>
    <w:rPr>
      <w:rFonts w:cstheme="majorBidi"/>
      <w:color w:val="2F5597" w:themeColor="accent1" w:themeShade="BF"/>
      <w:sz w:val="24"/>
    </w:rPr>
  </w:style>
  <w:style w:type="character" w:customStyle="1" w:styleId="29">
    <w:name w:val="标题 6 字符"/>
    <w:basedOn w:val="20"/>
    <w:link w:val="7"/>
    <w:semiHidden/>
    <w:qFormat/>
    <w:uiPriority w:val="9"/>
    <w:rPr>
      <w:rFonts w:cstheme="majorBidi"/>
      <w:b/>
      <w:bCs/>
      <w:color w:val="2F5597" w:themeColor="accent1" w:themeShade="BF"/>
    </w:rPr>
  </w:style>
  <w:style w:type="character" w:customStyle="1" w:styleId="30">
    <w:name w:val="标题 7 字符"/>
    <w:basedOn w:val="20"/>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1">
    <w:name w:val="标题 8 字符"/>
    <w:basedOn w:val="20"/>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2">
    <w:name w:val="标题 9 字符"/>
    <w:basedOn w:val="20"/>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3">
    <w:name w:val="标题 字符"/>
    <w:basedOn w:val="20"/>
    <w:link w:val="16"/>
    <w:qFormat/>
    <w:uiPriority w:val="10"/>
    <w:rPr>
      <w:rFonts w:asciiTheme="majorHAnsi" w:hAnsiTheme="majorHAnsi" w:eastAsiaTheme="majorEastAsia" w:cstheme="majorBidi"/>
      <w:spacing w:val="-10"/>
      <w:kern w:val="28"/>
      <w:sz w:val="56"/>
      <w:szCs w:val="56"/>
    </w:rPr>
  </w:style>
  <w:style w:type="character" w:customStyle="1" w:styleId="34">
    <w:name w:val="副标题 字符"/>
    <w:basedOn w:val="20"/>
    <w:link w:val="14"/>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5">
    <w:name w:val="Quote"/>
    <w:basedOn w:val="1"/>
    <w:next w:val="1"/>
    <w:link w:val="3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6">
    <w:name w:val="引用 字符"/>
    <w:basedOn w:val="20"/>
    <w:link w:val="35"/>
    <w:qFormat/>
    <w:uiPriority w:val="29"/>
    <w:rPr>
      <w:i/>
      <w:iCs/>
      <w:color w:val="404040" w:themeColor="text1" w:themeTint="BF"/>
      <w14:textFill>
        <w14:solidFill>
          <w14:schemeClr w14:val="tx1">
            <w14:lumMod w14:val="75000"/>
            <w14:lumOff w14:val="25000"/>
          </w14:schemeClr>
        </w14:solidFill>
      </w14:textFill>
    </w:rPr>
  </w:style>
  <w:style w:type="paragraph" w:styleId="37">
    <w:name w:val="List Paragraph"/>
    <w:basedOn w:val="1"/>
    <w:qFormat/>
    <w:uiPriority w:val="34"/>
    <w:pPr>
      <w:ind w:left="720"/>
      <w:contextualSpacing/>
    </w:pPr>
  </w:style>
  <w:style w:type="character" w:customStyle="1" w:styleId="38">
    <w:name w:val="明显强调1"/>
    <w:basedOn w:val="20"/>
    <w:qFormat/>
    <w:uiPriority w:val="21"/>
    <w:rPr>
      <w:i/>
      <w:iCs/>
      <w:color w:val="2F5597" w:themeColor="accent1" w:themeShade="BF"/>
    </w:rPr>
  </w:style>
  <w:style w:type="paragraph" w:styleId="39">
    <w:name w:val="Intense Quote"/>
    <w:basedOn w:val="1"/>
    <w:next w:val="1"/>
    <w:link w:val="40"/>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0">
    <w:name w:val="明显引用 字符"/>
    <w:basedOn w:val="20"/>
    <w:link w:val="39"/>
    <w:qFormat/>
    <w:uiPriority w:val="30"/>
    <w:rPr>
      <w:i/>
      <w:iCs/>
      <w:color w:val="2F5597" w:themeColor="accent1" w:themeShade="BF"/>
    </w:rPr>
  </w:style>
  <w:style w:type="character" w:customStyle="1" w:styleId="41">
    <w:name w:val="明显参考1"/>
    <w:basedOn w:val="20"/>
    <w:qFormat/>
    <w:uiPriority w:val="32"/>
    <w:rPr>
      <w:b/>
      <w:bCs/>
      <w:smallCaps/>
      <w:color w:val="2F5597" w:themeColor="accent1" w:themeShade="BF"/>
      <w:spacing w:val="5"/>
    </w:rPr>
  </w:style>
  <w:style w:type="character" w:customStyle="1" w:styleId="42">
    <w:name w:val="未处理的提及1"/>
    <w:basedOn w:val="20"/>
    <w:semiHidden/>
    <w:unhideWhenUsed/>
    <w:qFormat/>
    <w:uiPriority w:val="99"/>
    <w:rPr>
      <w:color w:val="605E5C"/>
      <w:shd w:val="clear" w:color="auto" w:fill="E1DFDD"/>
    </w:rPr>
  </w:style>
  <w:style w:type="character" w:styleId="43">
    <w:name w:val="Placeholder Text"/>
    <w:basedOn w:val="20"/>
    <w:semiHidden/>
    <w:qFormat/>
    <w:uiPriority w:val="99"/>
    <w:rPr>
      <w:color w:val="666666"/>
    </w:rPr>
  </w:style>
  <w:style w:type="paragraph" w:customStyle="1" w:styleId="44">
    <w:name w:val="列表段落1"/>
    <w:basedOn w:val="1"/>
    <w:qFormat/>
    <w:uiPriority w:val="0"/>
    <w:pPr>
      <w:widowControl/>
      <w:shd w:val="clear" w:color="auto" w:fill="FFFFFF"/>
      <w:spacing w:before="360" w:after="120" w:line="240" w:lineRule="auto"/>
      <w:ind w:left="-40" w:firstLine="40"/>
      <w:contextualSpacing/>
      <w:outlineLvl w:val="2"/>
    </w:pPr>
    <w:rPr>
      <w:rFonts w:eastAsia="宋体" w:cs="Times New Roman"/>
      <w:b/>
      <w:bCs/>
      <w:kern w:val="0"/>
      <w:sz w:val="28"/>
      <w:szCs w:val="28"/>
      <w14:ligatures w14:val="none"/>
    </w:rPr>
  </w:style>
  <w:style w:type="character" w:customStyle="1" w:styleId="45">
    <w:name w:val="15"/>
    <w:basedOn w:val="20"/>
    <w:qFormat/>
    <w:uiPriority w:val="0"/>
    <w:rPr>
      <w:rFonts w:hint="default" w:ascii="Times New Roman" w:hAnsi="Times New Roman" w:cs="Times New Roman"/>
      <w:sz w:val="16"/>
      <w:szCs w:val="16"/>
    </w:rPr>
  </w:style>
  <w:style w:type="character" w:customStyle="1" w:styleId="46">
    <w:name w:val="url"/>
    <w:basedOn w:val="20"/>
    <w:qFormat/>
    <w:uiPriority w:val="0"/>
  </w:style>
  <w:style w:type="character" w:customStyle="1" w:styleId="47">
    <w:name w:val="页眉 字符"/>
    <w:basedOn w:val="20"/>
    <w:link w:val="13"/>
    <w:qFormat/>
    <w:uiPriority w:val="99"/>
    <w:rPr>
      <w:sz w:val="18"/>
      <w:szCs w:val="18"/>
    </w:rPr>
  </w:style>
  <w:style w:type="character" w:customStyle="1" w:styleId="48">
    <w:name w:val="页脚 字符"/>
    <w:basedOn w:val="20"/>
    <w:link w:val="12"/>
    <w:qFormat/>
    <w:uiPriority w:val="99"/>
    <w:rPr>
      <w:sz w:val="18"/>
      <w:szCs w:val="18"/>
    </w:rPr>
  </w:style>
  <w:style w:type="paragraph" w:customStyle="1" w:styleId="49">
    <w:name w:val="修订1"/>
    <w:hidden/>
    <w:semiHidden/>
    <w:qFormat/>
    <w:uiPriority w:val="99"/>
    <w:rPr>
      <w:rFonts w:ascii="Times New Roman" w:hAnsi="Times New Roman" w:eastAsiaTheme="minorEastAsia" w:cstheme="minorBidi"/>
      <w:kern w:val="2"/>
      <w:sz w:val="22"/>
      <w:szCs w:val="24"/>
      <w:lang w:val="en-US" w:eastAsia="zh-CN" w:bidi="ar-SA"/>
      <w14:ligatures w14:val="standardContextual"/>
    </w:rPr>
  </w:style>
  <w:style w:type="character" w:customStyle="1" w:styleId="50">
    <w:name w:val="批注文字 字符"/>
    <w:basedOn w:val="20"/>
    <w:link w:val="11"/>
    <w:qFormat/>
    <w:uiPriority w:val="99"/>
  </w:style>
  <w:style w:type="character" w:customStyle="1" w:styleId="51">
    <w:name w:val="批注主题 字符"/>
    <w:basedOn w:val="50"/>
    <w:link w:val="17"/>
    <w:semiHidden/>
    <w:qFormat/>
    <w:uiPriority w:val="99"/>
    <w:rPr>
      <w:b/>
      <w:bCs/>
    </w:rPr>
  </w:style>
  <w:style w:type="character" w:customStyle="1" w:styleId="52">
    <w:name w:val="math-inline"/>
    <w:basedOn w:val="20"/>
    <w:qFormat/>
    <w:uiPriority w:val="0"/>
  </w:style>
  <w:style w:type="paragraph" w:customStyle="1" w:styleId="53">
    <w:name w:val="Revision"/>
    <w:hidden/>
    <w:unhideWhenUsed/>
    <w:qFormat/>
    <w:uiPriority w:val="99"/>
    <w:rPr>
      <w:rFonts w:ascii="Times New Roman" w:hAnsi="Times New Roman" w:eastAsiaTheme="minorEastAsia" w:cstheme="minorBidi"/>
      <w:kern w:val="2"/>
      <w:sz w:val="22"/>
      <w:szCs w:val="24"/>
      <w:lang w:val="en-US" w:eastAsia="zh-CN" w:bidi="ar-SA"/>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endnotes" Target="endnotes.xml"/><Relationship Id="rId5" Type="http://schemas.openxmlformats.org/officeDocument/2006/relationships/footnotes" Target="footnotes.xml"/><Relationship Id="rId4" Type="http://schemas.microsoft.com/office/2011/relationships/commentsExtended" Target="commentsExtended.xml"/><Relationship Id="rId37" Type="http://schemas.microsoft.com/office/2011/relationships/people" Target="people.xml"/><Relationship Id="rId36" Type="http://schemas.openxmlformats.org/officeDocument/2006/relationships/fontTable" Target="fontTable.xml"/><Relationship Id="rId35" Type="http://schemas.openxmlformats.org/officeDocument/2006/relationships/customXml" Target="../customXml/item1.xml"/><Relationship Id="rId34" Type="http://schemas.openxmlformats.org/officeDocument/2006/relationships/numbering" Target="numbering.xml"/><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69CEF-EB72-4E3E-A971-07D74FD118D3}">
  <ds:schemaRefs/>
</ds:datastoreItem>
</file>

<file path=docProps/app.xml><?xml version="1.0" encoding="utf-8"?>
<Properties xmlns="http://schemas.openxmlformats.org/officeDocument/2006/extended-properties" xmlns:vt="http://schemas.openxmlformats.org/officeDocument/2006/docPropsVTypes">
  <Template>Normal</Template>
  <Pages>19</Pages>
  <Words>2451</Words>
  <Characters>13905</Characters>
  <Lines>360</Lines>
  <Paragraphs>101</Paragraphs>
  <TotalTime>10</TotalTime>
  <ScaleCrop>false</ScaleCrop>
  <LinksUpToDate>false</LinksUpToDate>
  <CharactersWithSpaces>16139</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2025-11-25T10:20:00Z</dcterms:created>
  <dc:creator>AI YIFENG</dc:creator>
  <cp:lastModifiedBy>郭懿嘉</cp:lastModifiedBy>
  <dcterms:modified xsi:type="dcterms:W3CDTF">2025-11-27T07:11:39Z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373CC4A54BD448DD86E026FE2E63340E_13</vt:lpwstr>
  </property>
  <property fmtid="{D5CDD505-2E9C-101B-9397-08002B2CF9AE}" pid="4" name="KSOTemplateDocerSaveRecord">
    <vt:lpwstr>eyJoZGlkIjoiM2FjMDk4YjlhMWI1NDkxMWI3MTE2OTg1YWQ0ZTVmMzAiLCJ1c2VySWQiOiI3MTYzMTY5NjQifQ==</vt:lpwstr>
  </property>
</Properties>
</file>